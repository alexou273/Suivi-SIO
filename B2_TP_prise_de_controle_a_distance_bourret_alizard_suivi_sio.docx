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BFEFB25" w14:textId="48EBB976" w:rsidR="00837F91" w:rsidRDefault="00484FD4" w:rsidP="00484FD4">
      <w:pPr>
        <w:pStyle w:val="Titre"/>
      </w:pPr>
      <w:bookmarkStart w:id="0" w:name="_Hlk129634712"/>
      <w:bookmarkEnd w:id="0"/>
      <w:r>
        <w:t>B2</w:t>
      </w:r>
      <w:r w:rsidR="00316573">
        <w:t>-</w:t>
      </w:r>
      <w:r w:rsidR="003942E6">
        <w:t>administration système</w:t>
      </w:r>
    </w:p>
    <w:p w14:paraId="0662A5E3" w14:textId="77777777" w:rsidR="00EE11F1" w:rsidRDefault="00EE11F1" w:rsidP="00EE11F1"/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-65907733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8BB22D1" w14:textId="3327C482" w:rsidR="00345FD2" w:rsidRDefault="00345FD2">
          <w:pPr>
            <w:pStyle w:val="En-ttedetabledesmatires"/>
          </w:pPr>
          <w:r>
            <w:t>Table des matières</w:t>
          </w:r>
        </w:p>
        <w:p w14:paraId="1D4838D0" w14:textId="4A828ECA" w:rsidR="00612D62" w:rsidRDefault="00345FD2">
          <w:pPr>
            <w:pStyle w:val="TM1"/>
            <w:tabs>
              <w:tab w:val="right" w:leader="dot" w:pos="9016"/>
            </w:tabs>
            <w:rPr>
              <w:rFonts w:eastAsiaTheme="minorEastAsia"/>
              <w:noProof/>
              <w:lang w:eastAsia="fr-FR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29636898" w:history="1">
            <w:r w:rsidR="00612D62" w:rsidRPr="00C252AF">
              <w:rPr>
                <w:rStyle w:val="Lienhypertexte"/>
                <w:noProof/>
              </w:rPr>
              <w:t>Introduction</w:t>
            </w:r>
            <w:r w:rsidR="00612D62">
              <w:rPr>
                <w:noProof/>
                <w:webHidden/>
              </w:rPr>
              <w:tab/>
            </w:r>
            <w:r w:rsidR="00612D62">
              <w:rPr>
                <w:noProof/>
                <w:webHidden/>
              </w:rPr>
              <w:fldChar w:fldCharType="begin"/>
            </w:r>
            <w:r w:rsidR="00612D62">
              <w:rPr>
                <w:noProof/>
                <w:webHidden/>
              </w:rPr>
              <w:instrText xml:space="preserve"> PAGEREF _Toc129636898 \h </w:instrText>
            </w:r>
            <w:r w:rsidR="00612D62">
              <w:rPr>
                <w:noProof/>
                <w:webHidden/>
              </w:rPr>
            </w:r>
            <w:r w:rsidR="00612D62">
              <w:rPr>
                <w:noProof/>
                <w:webHidden/>
              </w:rPr>
              <w:fldChar w:fldCharType="separate"/>
            </w:r>
            <w:r w:rsidR="00612D62">
              <w:rPr>
                <w:noProof/>
                <w:webHidden/>
              </w:rPr>
              <w:t>1</w:t>
            </w:r>
            <w:r w:rsidR="00612D62">
              <w:rPr>
                <w:noProof/>
                <w:webHidden/>
              </w:rPr>
              <w:fldChar w:fldCharType="end"/>
            </w:r>
          </w:hyperlink>
        </w:p>
        <w:p w14:paraId="76B85382" w14:textId="31D26384" w:rsidR="00612D62" w:rsidRDefault="00F45997">
          <w:pPr>
            <w:pStyle w:val="TM1"/>
            <w:tabs>
              <w:tab w:val="right" w:leader="dot" w:pos="9016"/>
            </w:tabs>
            <w:rPr>
              <w:rFonts w:eastAsiaTheme="minorEastAsia"/>
              <w:noProof/>
              <w:lang w:eastAsia="fr-FR"/>
            </w:rPr>
          </w:pPr>
          <w:hyperlink w:anchor="_Toc129636899" w:history="1">
            <w:r w:rsidR="00612D62" w:rsidRPr="00C252AF">
              <w:rPr>
                <w:rStyle w:val="Lienhypertexte"/>
                <w:noProof/>
              </w:rPr>
              <w:t>Point de restauration</w:t>
            </w:r>
            <w:r w:rsidR="00612D62">
              <w:rPr>
                <w:noProof/>
                <w:webHidden/>
              </w:rPr>
              <w:tab/>
            </w:r>
            <w:r w:rsidR="00612D62">
              <w:rPr>
                <w:noProof/>
                <w:webHidden/>
              </w:rPr>
              <w:fldChar w:fldCharType="begin"/>
            </w:r>
            <w:r w:rsidR="00612D62">
              <w:rPr>
                <w:noProof/>
                <w:webHidden/>
              </w:rPr>
              <w:instrText xml:space="preserve"> PAGEREF _Toc129636899 \h </w:instrText>
            </w:r>
            <w:r w:rsidR="00612D62">
              <w:rPr>
                <w:noProof/>
                <w:webHidden/>
              </w:rPr>
            </w:r>
            <w:r w:rsidR="00612D62">
              <w:rPr>
                <w:noProof/>
                <w:webHidden/>
              </w:rPr>
              <w:fldChar w:fldCharType="separate"/>
            </w:r>
            <w:r w:rsidR="00612D62">
              <w:rPr>
                <w:noProof/>
                <w:webHidden/>
              </w:rPr>
              <w:t>2</w:t>
            </w:r>
            <w:r w:rsidR="00612D62">
              <w:rPr>
                <w:noProof/>
                <w:webHidden/>
              </w:rPr>
              <w:fldChar w:fldCharType="end"/>
            </w:r>
          </w:hyperlink>
        </w:p>
        <w:p w14:paraId="18689B2A" w14:textId="165865A9" w:rsidR="00612D62" w:rsidRDefault="00F45997">
          <w:pPr>
            <w:pStyle w:val="TM1"/>
            <w:tabs>
              <w:tab w:val="right" w:leader="dot" w:pos="9016"/>
            </w:tabs>
            <w:rPr>
              <w:rFonts w:eastAsiaTheme="minorEastAsia"/>
              <w:noProof/>
              <w:lang w:eastAsia="fr-FR"/>
            </w:rPr>
          </w:pPr>
          <w:hyperlink w:anchor="_Toc129636900" w:history="1">
            <w:r w:rsidR="00612D62" w:rsidRPr="00C252AF">
              <w:rPr>
                <w:rStyle w:val="Lienhypertexte"/>
                <w:noProof/>
              </w:rPr>
              <w:t>Assistance rapide</w:t>
            </w:r>
            <w:r w:rsidR="00612D62">
              <w:rPr>
                <w:noProof/>
                <w:webHidden/>
              </w:rPr>
              <w:tab/>
            </w:r>
            <w:r w:rsidR="00612D62">
              <w:rPr>
                <w:noProof/>
                <w:webHidden/>
              </w:rPr>
              <w:fldChar w:fldCharType="begin"/>
            </w:r>
            <w:r w:rsidR="00612D62">
              <w:rPr>
                <w:noProof/>
                <w:webHidden/>
              </w:rPr>
              <w:instrText xml:space="preserve"> PAGEREF _Toc129636900 \h </w:instrText>
            </w:r>
            <w:r w:rsidR="00612D62">
              <w:rPr>
                <w:noProof/>
                <w:webHidden/>
              </w:rPr>
            </w:r>
            <w:r w:rsidR="00612D62">
              <w:rPr>
                <w:noProof/>
                <w:webHidden/>
              </w:rPr>
              <w:fldChar w:fldCharType="separate"/>
            </w:r>
            <w:r w:rsidR="00612D62">
              <w:rPr>
                <w:noProof/>
                <w:webHidden/>
              </w:rPr>
              <w:t>4</w:t>
            </w:r>
            <w:r w:rsidR="00612D62">
              <w:rPr>
                <w:noProof/>
                <w:webHidden/>
              </w:rPr>
              <w:fldChar w:fldCharType="end"/>
            </w:r>
          </w:hyperlink>
        </w:p>
        <w:p w14:paraId="00155455" w14:textId="124BD4F3" w:rsidR="00612D62" w:rsidRDefault="00F45997">
          <w:pPr>
            <w:pStyle w:val="TM1"/>
            <w:tabs>
              <w:tab w:val="right" w:leader="dot" w:pos="9016"/>
            </w:tabs>
            <w:rPr>
              <w:rFonts w:eastAsiaTheme="minorEastAsia"/>
              <w:noProof/>
              <w:lang w:eastAsia="fr-FR"/>
            </w:rPr>
          </w:pPr>
          <w:hyperlink w:anchor="_Toc129636901" w:history="1">
            <w:r w:rsidR="00612D62" w:rsidRPr="00C252AF">
              <w:rPr>
                <w:rStyle w:val="Lienhypertexte"/>
                <w:noProof/>
              </w:rPr>
              <w:t>TeamViewer</w:t>
            </w:r>
            <w:r w:rsidR="00612D62">
              <w:rPr>
                <w:noProof/>
                <w:webHidden/>
              </w:rPr>
              <w:tab/>
            </w:r>
            <w:r w:rsidR="00612D62">
              <w:rPr>
                <w:noProof/>
                <w:webHidden/>
              </w:rPr>
              <w:fldChar w:fldCharType="begin"/>
            </w:r>
            <w:r w:rsidR="00612D62">
              <w:rPr>
                <w:noProof/>
                <w:webHidden/>
              </w:rPr>
              <w:instrText xml:space="preserve"> PAGEREF _Toc129636901 \h </w:instrText>
            </w:r>
            <w:r w:rsidR="00612D62">
              <w:rPr>
                <w:noProof/>
                <w:webHidden/>
              </w:rPr>
            </w:r>
            <w:r w:rsidR="00612D62">
              <w:rPr>
                <w:noProof/>
                <w:webHidden/>
              </w:rPr>
              <w:fldChar w:fldCharType="separate"/>
            </w:r>
            <w:r w:rsidR="00612D62">
              <w:rPr>
                <w:noProof/>
                <w:webHidden/>
              </w:rPr>
              <w:t>6</w:t>
            </w:r>
            <w:r w:rsidR="00612D62">
              <w:rPr>
                <w:noProof/>
                <w:webHidden/>
              </w:rPr>
              <w:fldChar w:fldCharType="end"/>
            </w:r>
          </w:hyperlink>
        </w:p>
        <w:p w14:paraId="4D50EB96" w14:textId="2547984D" w:rsidR="00612D62" w:rsidRDefault="00F45997">
          <w:pPr>
            <w:pStyle w:val="TM2"/>
            <w:tabs>
              <w:tab w:val="right" w:leader="dot" w:pos="9016"/>
            </w:tabs>
            <w:rPr>
              <w:rFonts w:eastAsiaTheme="minorEastAsia"/>
              <w:noProof/>
              <w:lang w:eastAsia="fr-FR"/>
            </w:rPr>
          </w:pPr>
          <w:hyperlink w:anchor="_Toc129636902" w:history="1">
            <w:r w:rsidR="00612D62" w:rsidRPr="00C252AF">
              <w:rPr>
                <w:rStyle w:val="Lienhypertexte"/>
                <w:noProof/>
              </w:rPr>
              <w:t>Test de l’imprimante</w:t>
            </w:r>
            <w:r w:rsidR="00612D62">
              <w:rPr>
                <w:noProof/>
                <w:webHidden/>
              </w:rPr>
              <w:tab/>
            </w:r>
            <w:r w:rsidR="00612D62">
              <w:rPr>
                <w:noProof/>
                <w:webHidden/>
              </w:rPr>
              <w:fldChar w:fldCharType="begin"/>
            </w:r>
            <w:r w:rsidR="00612D62">
              <w:rPr>
                <w:noProof/>
                <w:webHidden/>
              </w:rPr>
              <w:instrText xml:space="preserve"> PAGEREF _Toc129636902 \h </w:instrText>
            </w:r>
            <w:r w:rsidR="00612D62">
              <w:rPr>
                <w:noProof/>
                <w:webHidden/>
              </w:rPr>
            </w:r>
            <w:r w:rsidR="00612D62">
              <w:rPr>
                <w:noProof/>
                <w:webHidden/>
              </w:rPr>
              <w:fldChar w:fldCharType="separate"/>
            </w:r>
            <w:r w:rsidR="00612D62">
              <w:rPr>
                <w:noProof/>
                <w:webHidden/>
              </w:rPr>
              <w:t>6</w:t>
            </w:r>
            <w:r w:rsidR="00612D62">
              <w:rPr>
                <w:noProof/>
                <w:webHidden/>
              </w:rPr>
              <w:fldChar w:fldCharType="end"/>
            </w:r>
          </w:hyperlink>
        </w:p>
        <w:p w14:paraId="346AC7DD" w14:textId="5A9677EC" w:rsidR="00612D62" w:rsidRDefault="00F45997">
          <w:pPr>
            <w:pStyle w:val="TM2"/>
            <w:tabs>
              <w:tab w:val="right" w:leader="dot" w:pos="9016"/>
            </w:tabs>
            <w:rPr>
              <w:rFonts w:eastAsiaTheme="minorEastAsia"/>
              <w:noProof/>
              <w:lang w:eastAsia="fr-FR"/>
            </w:rPr>
          </w:pPr>
          <w:hyperlink w:anchor="_Toc129636903" w:history="1">
            <w:r w:rsidR="00612D62" w:rsidRPr="00C252AF">
              <w:rPr>
                <w:rStyle w:val="Lienhypertexte"/>
                <w:noProof/>
              </w:rPr>
              <w:t>Création de raccourci packet tracer</w:t>
            </w:r>
            <w:r w:rsidR="00612D62">
              <w:rPr>
                <w:noProof/>
                <w:webHidden/>
              </w:rPr>
              <w:tab/>
            </w:r>
            <w:r w:rsidR="00612D62">
              <w:rPr>
                <w:noProof/>
                <w:webHidden/>
              </w:rPr>
              <w:fldChar w:fldCharType="begin"/>
            </w:r>
            <w:r w:rsidR="00612D62">
              <w:rPr>
                <w:noProof/>
                <w:webHidden/>
              </w:rPr>
              <w:instrText xml:space="preserve"> PAGEREF _Toc129636903 \h </w:instrText>
            </w:r>
            <w:r w:rsidR="00612D62">
              <w:rPr>
                <w:noProof/>
                <w:webHidden/>
              </w:rPr>
            </w:r>
            <w:r w:rsidR="00612D62">
              <w:rPr>
                <w:noProof/>
                <w:webHidden/>
              </w:rPr>
              <w:fldChar w:fldCharType="separate"/>
            </w:r>
            <w:r w:rsidR="00612D62">
              <w:rPr>
                <w:noProof/>
                <w:webHidden/>
              </w:rPr>
              <w:t>7</w:t>
            </w:r>
            <w:r w:rsidR="00612D62">
              <w:rPr>
                <w:noProof/>
                <w:webHidden/>
              </w:rPr>
              <w:fldChar w:fldCharType="end"/>
            </w:r>
          </w:hyperlink>
        </w:p>
        <w:p w14:paraId="7F823FC0" w14:textId="44E32401" w:rsidR="00612D62" w:rsidRDefault="00F45997">
          <w:pPr>
            <w:pStyle w:val="TM1"/>
            <w:tabs>
              <w:tab w:val="right" w:leader="dot" w:pos="9016"/>
            </w:tabs>
            <w:rPr>
              <w:rFonts w:eastAsiaTheme="minorEastAsia"/>
              <w:noProof/>
              <w:lang w:eastAsia="fr-FR"/>
            </w:rPr>
          </w:pPr>
          <w:hyperlink w:anchor="_Toc129636904" w:history="1">
            <w:r w:rsidR="00612D62">
              <w:rPr>
                <w:noProof/>
                <w:webHidden/>
              </w:rPr>
              <w:tab/>
            </w:r>
            <w:r w:rsidR="00612D62">
              <w:rPr>
                <w:noProof/>
                <w:webHidden/>
              </w:rPr>
              <w:fldChar w:fldCharType="begin"/>
            </w:r>
            <w:r w:rsidR="00612D62">
              <w:rPr>
                <w:noProof/>
                <w:webHidden/>
              </w:rPr>
              <w:instrText xml:space="preserve"> PAGEREF _Toc129636904 \h </w:instrText>
            </w:r>
            <w:r w:rsidR="00612D62">
              <w:rPr>
                <w:noProof/>
                <w:webHidden/>
              </w:rPr>
            </w:r>
            <w:r w:rsidR="00612D62">
              <w:rPr>
                <w:noProof/>
                <w:webHidden/>
              </w:rPr>
              <w:fldChar w:fldCharType="separate"/>
            </w:r>
            <w:r w:rsidR="00612D62">
              <w:rPr>
                <w:noProof/>
                <w:webHidden/>
              </w:rPr>
              <w:t>8</w:t>
            </w:r>
            <w:r w:rsidR="00612D62">
              <w:rPr>
                <w:noProof/>
                <w:webHidden/>
              </w:rPr>
              <w:fldChar w:fldCharType="end"/>
            </w:r>
          </w:hyperlink>
        </w:p>
        <w:p w14:paraId="42D49A1E" w14:textId="3430A62B" w:rsidR="00612D62" w:rsidRDefault="00F45997">
          <w:pPr>
            <w:pStyle w:val="TM2"/>
            <w:tabs>
              <w:tab w:val="right" w:leader="dot" w:pos="9016"/>
            </w:tabs>
            <w:rPr>
              <w:rFonts w:eastAsiaTheme="minorEastAsia"/>
              <w:noProof/>
              <w:lang w:eastAsia="fr-FR"/>
            </w:rPr>
          </w:pPr>
          <w:hyperlink w:anchor="_Toc129636905" w:history="1">
            <w:r w:rsidR="00612D62" w:rsidRPr="00C252AF">
              <w:rPr>
                <w:rStyle w:val="Lienhypertexte"/>
                <w:noProof/>
              </w:rPr>
              <w:t>Transfert</w:t>
            </w:r>
            <w:r w:rsidR="00612D62" w:rsidRPr="00C252AF">
              <w:rPr>
                <w:rStyle w:val="Lienhypertexte"/>
                <w:noProof/>
                <w:lang w:val="en-US"/>
              </w:rPr>
              <w:t xml:space="preserve"> doc packet tracer</w:t>
            </w:r>
            <w:r w:rsidR="00612D62">
              <w:rPr>
                <w:noProof/>
                <w:webHidden/>
              </w:rPr>
              <w:tab/>
            </w:r>
            <w:r w:rsidR="00612D62">
              <w:rPr>
                <w:noProof/>
                <w:webHidden/>
              </w:rPr>
              <w:fldChar w:fldCharType="begin"/>
            </w:r>
            <w:r w:rsidR="00612D62">
              <w:rPr>
                <w:noProof/>
                <w:webHidden/>
              </w:rPr>
              <w:instrText xml:space="preserve"> PAGEREF _Toc129636905 \h </w:instrText>
            </w:r>
            <w:r w:rsidR="00612D62">
              <w:rPr>
                <w:noProof/>
                <w:webHidden/>
              </w:rPr>
            </w:r>
            <w:r w:rsidR="00612D62">
              <w:rPr>
                <w:noProof/>
                <w:webHidden/>
              </w:rPr>
              <w:fldChar w:fldCharType="separate"/>
            </w:r>
            <w:r w:rsidR="00612D62">
              <w:rPr>
                <w:noProof/>
                <w:webHidden/>
              </w:rPr>
              <w:t>9</w:t>
            </w:r>
            <w:r w:rsidR="00612D62">
              <w:rPr>
                <w:noProof/>
                <w:webHidden/>
              </w:rPr>
              <w:fldChar w:fldCharType="end"/>
            </w:r>
          </w:hyperlink>
        </w:p>
        <w:p w14:paraId="712943FE" w14:textId="780E77B3" w:rsidR="00612D62" w:rsidRDefault="00F45997">
          <w:pPr>
            <w:pStyle w:val="TM1"/>
            <w:tabs>
              <w:tab w:val="right" w:leader="dot" w:pos="9016"/>
            </w:tabs>
            <w:rPr>
              <w:rFonts w:eastAsiaTheme="minorEastAsia"/>
              <w:noProof/>
              <w:lang w:eastAsia="fr-FR"/>
            </w:rPr>
          </w:pPr>
          <w:hyperlink w:anchor="_Toc129636906" w:history="1">
            <w:r w:rsidR="00612D62" w:rsidRPr="00C252AF">
              <w:rPr>
                <w:rStyle w:val="Lienhypertexte"/>
                <w:noProof/>
              </w:rPr>
              <w:t>Anydesk</w:t>
            </w:r>
            <w:r w:rsidR="00612D62">
              <w:rPr>
                <w:noProof/>
                <w:webHidden/>
              </w:rPr>
              <w:tab/>
            </w:r>
            <w:r w:rsidR="00612D62">
              <w:rPr>
                <w:noProof/>
                <w:webHidden/>
              </w:rPr>
              <w:fldChar w:fldCharType="begin"/>
            </w:r>
            <w:r w:rsidR="00612D62">
              <w:rPr>
                <w:noProof/>
                <w:webHidden/>
              </w:rPr>
              <w:instrText xml:space="preserve"> PAGEREF _Toc129636906 \h </w:instrText>
            </w:r>
            <w:r w:rsidR="00612D62">
              <w:rPr>
                <w:noProof/>
                <w:webHidden/>
              </w:rPr>
            </w:r>
            <w:r w:rsidR="00612D62">
              <w:rPr>
                <w:noProof/>
                <w:webHidden/>
              </w:rPr>
              <w:fldChar w:fldCharType="separate"/>
            </w:r>
            <w:r w:rsidR="00612D62">
              <w:rPr>
                <w:noProof/>
                <w:webHidden/>
              </w:rPr>
              <w:t>9</w:t>
            </w:r>
            <w:r w:rsidR="00612D62">
              <w:rPr>
                <w:noProof/>
                <w:webHidden/>
              </w:rPr>
              <w:fldChar w:fldCharType="end"/>
            </w:r>
          </w:hyperlink>
        </w:p>
        <w:p w14:paraId="572251F8" w14:textId="42C84715" w:rsidR="00612D62" w:rsidRDefault="00F45997">
          <w:pPr>
            <w:pStyle w:val="TM1"/>
            <w:tabs>
              <w:tab w:val="right" w:leader="dot" w:pos="9016"/>
            </w:tabs>
            <w:rPr>
              <w:rFonts w:eastAsiaTheme="minorEastAsia"/>
              <w:noProof/>
              <w:lang w:eastAsia="fr-FR"/>
            </w:rPr>
          </w:pPr>
          <w:hyperlink w:anchor="_Toc129636907" w:history="1">
            <w:r w:rsidR="00612D62" w:rsidRPr="00C252AF">
              <w:rPr>
                <w:rStyle w:val="Lienhypertexte"/>
                <w:noProof/>
              </w:rPr>
              <w:t>RealVNC</w:t>
            </w:r>
            <w:r w:rsidR="00612D62">
              <w:rPr>
                <w:noProof/>
                <w:webHidden/>
              </w:rPr>
              <w:tab/>
            </w:r>
            <w:r w:rsidR="00612D62">
              <w:rPr>
                <w:noProof/>
                <w:webHidden/>
              </w:rPr>
              <w:fldChar w:fldCharType="begin"/>
            </w:r>
            <w:r w:rsidR="00612D62">
              <w:rPr>
                <w:noProof/>
                <w:webHidden/>
              </w:rPr>
              <w:instrText xml:space="preserve"> PAGEREF _Toc129636907 \h </w:instrText>
            </w:r>
            <w:r w:rsidR="00612D62">
              <w:rPr>
                <w:noProof/>
                <w:webHidden/>
              </w:rPr>
            </w:r>
            <w:r w:rsidR="00612D62">
              <w:rPr>
                <w:noProof/>
                <w:webHidden/>
              </w:rPr>
              <w:fldChar w:fldCharType="separate"/>
            </w:r>
            <w:r w:rsidR="00612D62">
              <w:rPr>
                <w:noProof/>
                <w:webHidden/>
              </w:rPr>
              <w:t>11</w:t>
            </w:r>
            <w:r w:rsidR="00612D62">
              <w:rPr>
                <w:noProof/>
                <w:webHidden/>
              </w:rPr>
              <w:fldChar w:fldCharType="end"/>
            </w:r>
          </w:hyperlink>
        </w:p>
        <w:p w14:paraId="5AAF8A1B" w14:textId="16418A80" w:rsidR="00612D62" w:rsidRDefault="00F45997">
          <w:pPr>
            <w:pStyle w:val="TM1"/>
            <w:tabs>
              <w:tab w:val="right" w:leader="dot" w:pos="9016"/>
            </w:tabs>
            <w:rPr>
              <w:rFonts w:eastAsiaTheme="minorEastAsia"/>
              <w:noProof/>
              <w:lang w:eastAsia="fr-FR"/>
            </w:rPr>
          </w:pPr>
          <w:hyperlink w:anchor="_Toc129636908" w:history="1">
            <w:r w:rsidR="00612D62" w:rsidRPr="00C252AF">
              <w:rPr>
                <w:rStyle w:val="Lienhypertexte"/>
                <w:noProof/>
              </w:rPr>
              <w:t>UltraVNC</w:t>
            </w:r>
            <w:r w:rsidR="00612D62">
              <w:rPr>
                <w:noProof/>
                <w:webHidden/>
              </w:rPr>
              <w:tab/>
            </w:r>
            <w:r w:rsidR="00612D62">
              <w:rPr>
                <w:noProof/>
                <w:webHidden/>
              </w:rPr>
              <w:fldChar w:fldCharType="begin"/>
            </w:r>
            <w:r w:rsidR="00612D62">
              <w:rPr>
                <w:noProof/>
                <w:webHidden/>
              </w:rPr>
              <w:instrText xml:space="preserve"> PAGEREF _Toc129636908 \h </w:instrText>
            </w:r>
            <w:r w:rsidR="00612D62">
              <w:rPr>
                <w:noProof/>
                <w:webHidden/>
              </w:rPr>
            </w:r>
            <w:r w:rsidR="00612D62">
              <w:rPr>
                <w:noProof/>
                <w:webHidden/>
              </w:rPr>
              <w:fldChar w:fldCharType="separate"/>
            </w:r>
            <w:r w:rsidR="00612D62">
              <w:rPr>
                <w:noProof/>
                <w:webHidden/>
              </w:rPr>
              <w:t>12</w:t>
            </w:r>
            <w:r w:rsidR="00612D62">
              <w:rPr>
                <w:noProof/>
                <w:webHidden/>
              </w:rPr>
              <w:fldChar w:fldCharType="end"/>
            </w:r>
          </w:hyperlink>
        </w:p>
        <w:p w14:paraId="1B52270C" w14:textId="163C0C39" w:rsidR="00612D62" w:rsidRDefault="00F45997">
          <w:pPr>
            <w:pStyle w:val="TM1"/>
            <w:tabs>
              <w:tab w:val="right" w:leader="dot" w:pos="9016"/>
            </w:tabs>
            <w:rPr>
              <w:rFonts w:eastAsiaTheme="minorEastAsia"/>
              <w:noProof/>
              <w:lang w:eastAsia="fr-FR"/>
            </w:rPr>
          </w:pPr>
          <w:hyperlink w:anchor="_Toc129636909" w:history="1">
            <w:r w:rsidR="00612D62" w:rsidRPr="00C252AF">
              <w:rPr>
                <w:rStyle w:val="Lienhypertexte"/>
                <w:noProof/>
                <w:lang w:val="en-US"/>
              </w:rPr>
              <w:t>Chrome Remote Desktop</w:t>
            </w:r>
            <w:r w:rsidR="00612D62">
              <w:rPr>
                <w:noProof/>
                <w:webHidden/>
              </w:rPr>
              <w:tab/>
            </w:r>
            <w:r w:rsidR="00612D62">
              <w:rPr>
                <w:noProof/>
                <w:webHidden/>
              </w:rPr>
              <w:fldChar w:fldCharType="begin"/>
            </w:r>
            <w:r w:rsidR="00612D62">
              <w:rPr>
                <w:noProof/>
                <w:webHidden/>
              </w:rPr>
              <w:instrText xml:space="preserve"> PAGEREF _Toc129636909 \h </w:instrText>
            </w:r>
            <w:r w:rsidR="00612D62">
              <w:rPr>
                <w:noProof/>
                <w:webHidden/>
              </w:rPr>
            </w:r>
            <w:r w:rsidR="00612D62">
              <w:rPr>
                <w:noProof/>
                <w:webHidden/>
              </w:rPr>
              <w:fldChar w:fldCharType="separate"/>
            </w:r>
            <w:r w:rsidR="00612D62">
              <w:rPr>
                <w:noProof/>
                <w:webHidden/>
              </w:rPr>
              <w:t>12</w:t>
            </w:r>
            <w:r w:rsidR="00612D62">
              <w:rPr>
                <w:noProof/>
                <w:webHidden/>
              </w:rPr>
              <w:fldChar w:fldCharType="end"/>
            </w:r>
          </w:hyperlink>
        </w:p>
        <w:p w14:paraId="39B0A6CA" w14:textId="75DBEFC7" w:rsidR="00612D62" w:rsidRDefault="00F45997">
          <w:pPr>
            <w:pStyle w:val="TM1"/>
            <w:tabs>
              <w:tab w:val="right" w:leader="dot" w:pos="9016"/>
            </w:tabs>
            <w:rPr>
              <w:rFonts w:eastAsiaTheme="minorEastAsia"/>
              <w:noProof/>
              <w:lang w:eastAsia="fr-FR"/>
            </w:rPr>
          </w:pPr>
          <w:hyperlink w:anchor="_Toc129636910" w:history="1">
            <w:r w:rsidR="00612D62" w:rsidRPr="00C252AF">
              <w:rPr>
                <w:rStyle w:val="Lienhypertexte"/>
                <w:noProof/>
                <w:lang w:val="en-US"/>
              </w:rPr>
              <w:t>TeamViewer Mobile</w:t>
            </w:r>
            <w:r w:rsidR="00612D62">
              <w:rPr>
                <w:noProof/>
                <w:webHidden/>
              </w:rPr>
              <w:tab/>
            </w:r>
            <w:r w:rsidR="00612D62">
              <w:rPr>
                <w:noProof/>
                <w:webHidden/>
              </w:rPr>
              <w:fldChar w:fldCharType="begin"/>
            </w:r>
            <w:r w:rsidR="00612D62">
              <w:rPr>
                <w:noProof/>
                <w:webHidden/>
              </w:rPr>
              <w:instrText xml:space="preserve"> PAGEREF _Toc129636910 \h </w:instrText>
            </w:r>
            <w:r w:rsidR="00612D62">
              <w:rPr>
                <w:noProof/>
                <w:webHidden/>
              </w:rPr>
            </w:r>
            <w:r w:rsidR="00612D62">
              <w:rPr>
                <w:noProof/>
                <w:webHidden/>
              </w:rPr>
              <w:fldChar w:fldCharType="separate"/>
            </w:r>
            <w:r w:rsidR="00612D62">
              <w:rPr>
                <w:noProof/>
                <w:webHidden/>
              </w:rPr>
              <w:t>12</w:t>
            </w:r>
            <w:r w:rsidR="00612D62">
              <w:rPr>
                <w:noProof/>
                <w:webHidden/>
              </w:rPr>
              <w:fldChar w:fldCharType="end"/>
            </w:r>
          </w:hyperlink>
        </w:p>
        <w:p w14:paraId="48FB6C66" w14:textId="6B16B3D8" w:rsidR="00612D62" w:rsidRDefault="00F45997">
          <w:pPr>
            <w:pStyle w:val="TM1"/>
            <w:tabs>
              <w:tab w:val="right" w:leader="dot" w:pos="9016"/>
            </w:tabs>
            <w:rPr>
              <w:rFonts w:eastAsiaTheme="minorEastAsia"/>
              <w:noProof/>
              <w:lang w:eastAsia="fr-FR"/>
            </w:rPr>
          </w:pPr>
          <w:hyperlink w:anchor="_Toc129636911" w:history="1">
            <w:r w:rsidR="00612D62" w:rsidRPr="00C252AF">
              <w:rPr>
                <w:rStyle w:val="Lienhypertexte"/>
                <w:noProof/>
                <w:lang w:val="en-US"/>
              </w:rPr>
              <w:t>Anydesk Mobile</w:t>
            </w:r>
            <w:r w:rsidR="00612D62">
              <w:rPr>
                <w:noProof/>
                <w:webHidden/>
              </w:rPr>
              <w:tab/>
            </w:r>
            <w:r w:rsidR="00612D62">
              <w:rPr>
                <w:noProof/>
                <w:webHidden/>
              </w:rPr>
              <w:fldChar w:fldCharType="begin"/>
            </w:r>
            <w:r w:rsidR="00612D62">
              <w:rPr>
                <w:noProof/>
                <w:webHidden/>
              </w:rPr>
              <w:instrText xml:space="preserve"> PAGEREF _Toc129636911 \h </w:instrText>
            </w:r>
            <w:r w:rsidR="00612D62">
              <w:rPr>
                <w:noProof/>
                <w:webHidden/>
              </w:rPr>
            </w:r>
            <w:r w:rsidR="00612D62">
              <w:rPr>
                <w:noProof/>
                <w:webHidden/>
              </w:rPr>
              <w:fldChar w:fldCharType="separate"/>
            </w:r>
            <w:r w:rsidR="00612D62">
              <w:rPr>
                <w:noProof/>
                <w:webHidden/>
              </w:rPr>
              <w:t>12</w:t>
            </w:r>
            <w:r w:rsidR="00612D62">
              <w:rPr>
                <w:noProof/>
                <w:webHidden/>
              </w:rPr>
              <w:fldChar w:fldCharType="end"/>
            </w:r>
          </w:hyperlink>
        </w:p>
        <w:p w14:paraId="707A56CC" w14:textId="534EF010" w:rsidR="00612D62" w:rsidRDefault="00F45997">
          <w:pPr>
            <w:pStyle w:val="TM1"/>
            <w:tabs>
              <w:tab w:val="right" w:leader="dot" w:pos="9016"/>
            </w:tabs>
            <w:rPr>
              <w:rFonts w:eastAsiaTheme="minorEastAsia"/>
              <w:noProof/>
              <w:lang w:eastAsia="fr-FR"/>
            </w:rPr>
          </w:pPr>
          <w:hyperlink w:anchor="_Toc129636912" w:history="1">
            <w:r w:rsidR="00612D62" w:rsidRPr="00C252AF">
              <w:rPr>
                <w:rStyle w:val="Lienhypertexte"/>
                <w:noProof/>
                <w:lang w:val="en-US"/>
              </w:rPr>
              <w:t>RealVNC Mobile</w:t>
            </w:r>
            <w:r w:rsidR="00612D62">
              <w:rPr>
                <w:noProof/>
                <w:webHidden/>
              </w:rPr>
              <w:tab/>
            </w:r>
            <w:r w:rsidR="00612D62">
              <w:rPr>
                <w:noProof/>
                <w:webHidden/>
              </w:rPr>
              <w:fldChar w:fldCharType="begin"/>
            </w:r>
            <w:r w:rsidR="00612D62">
              <w:rPr>
                <w:noProof/>
                <w:webHidden/>
              </w:rPr>
              <w:instrText xml:space="preserve"> PAGEREF _Toc129636912 \h </w:instrText>
            </w:r>
            <w:r w:rsidR="00612D62">
              <w:rPr>
                <w:noProof/>
                <w:webHidden/>
              </w:rPr>
            </w:r>
            <w:r w:rsidR="00612D62">
              <w:rPr>
                <w:noProof/>
                <w:webHidden/>
              </w:rPr>
              <w:fldChar w:fldCharType="separate"/>
            </w:r>
            <w:r w:rsidR="00612D62">
              <w:rPr>
                <w:noProof/>
                <w:webHidden/>
              </w:rPr>
              <w:t>12</w:t>
            </w:r>
            <w:r w:rsidR="00612D62">
              <w:rPr>
                <w:noProof/>
                <w:webHidden/>
              </w:rPr>
              <w:fldChar w:fldCharType="end"/>
            </w:r>
          </w:hyperlink>
        </w:p>
        <w:p w14:paraId="2060D6D5" w14:textId="66D47D5D" w:rsidR="00612D62" w:rsidRDefault="00F45997">
          <w:pPr>
            <w:pStyle w:val="TM1"/>
            <w:tabs>
              <w:tab w:val="right" w:leader="dot" w:pos="9016"/>
            </w:tabs>
            <w:rPr>
              <w:rFonts w:eastAsiaTheme="minorEastAsia"/>
              <w:noProof/>
              <w:lang w:eastAsia="fr-FR"/>
            </w:rPr>
          </w:pPr>
          <w:hyperlink w:anchor="_Toc129636913" w:history="1">
            <w:r w:rsidR="00612D62" w:rsidRPr="00C252AF">
              <w:rPr>
                <w:rStyle w:val="Lienhypertexte"/>
                <w:noProof/>
              </w:rPr>
              <w:t>Chrome Remote Desktop Mobile</w:t>
            </w:r>
            <w:r w:rsidR="00612D62">
              <w:rPr>
                <w:noProof/>
                <w:webHidden/>
              </w:rPr>
              <w:tab/>
            </w:r>
            <w:r w:rsidR="00612D62">
              <w:rPr>
                <w:noProof/>
                <w:webHidden/>
              </w:rPr>
              <w:fldChar w:fldCharType="begin"/>
            </w:r>
            <w:r w:rsidR="00612D62">
              <w:rPr>
                <w:noProof/>
                <w:webHidden/>
              </w:rPr>
              <w:instrText xml:space="preserve"> PAGEREF _Toc129636913 \h </w:instrText>
            </w:r>
            <w:r w:rsidR="00612D62">
              <w:rPr>
                <w:noProof/>
                <w:webHidden/>
              </w:rPr>
            </w:r>
            <w:r w:rsidR="00612D62">
              <w:rPr>
                <w:noProof/>
                <w:webHidden/>
              </w:rPr>
              <w:fldChar w:fldCharType="separate"/>
            </w:r>
            <w:r w:rsidR="00612D62">
              <w:rPr>
                <w:noProof/>
                <w:webHidden/>
              </w:rPr>
              <w:t>14</w:t>
            </w:r>
            <w:r w:rsidR="00612D62">
              <w:rPr>
                <w:noProof/>
                <w:webHidden/>
              </w:rPr>
              <w:fldChar w:fldCharType="end"/>
            </w:r>
          </w:hyperlink>
        </w:p>
        <w:p w14:paraId="3E1E73A2" w14:textId="422B323B" w:rsidR="00612D62" w:rsidRDefault="00F45997">
          <w:pPr>
            <w:pStyle w:val="TM1"/>
            <w:tabs>
              <w:tab w:val="right" w:leader="dot" w:pos="9016"/>
            </w:tabs>
            <w:rPr>
              <w:rFonts w:eastAsiaTheme="minorEastAsia"/>
              <w:noProof/>
              <w:lang w:eastAsia="fr-FR"/>
            </w:rPr>
          </w:pPr>
          <w:hyperlink w:anchor="_Toc129636914" w:history="1">
            <w:r w:rsidR="00612D62" w:rsidRPr="00C252AF">
              <w:rPr>
                <w:rStyle w:val="Lienhypertexte"/>
                <w:noProof/>
              </w:rPr>
              <w:t>UltaVNC Mobile</w:t>
            </w:r>
            <w:r w:rsidR="00612D62">
              <w:rPr>
                <w:noProof/>
                <w:webHidden/>
              </w:rPr>
              <w:tab/>
            </w:r>
            <w:r w:rsidR="00612D62">
              <w:rPr>
                <w:noProof/>
                <w:webHidden/>
              </w:rPr>
              <w:fldChar w:fldCharType="begin"/>
            </w:r>
            <w:r w:rsidR="00612D62">
              <w:rPr>
                <w:noProof/>
                <w:webHidden/>
              </w:rPr>
              <w:instrText xml:space="preserve"> PAGEREF _Toc129636914 \h </w:instrText>
            </w:r>
            <w:r w:rsidR="00612D62">
              <w:rPr>
                <w:noProof/>
                <w:webHidden/>
              </w:rPr>
            </w:r>
            <w:r w:rsidR="00612D62">
              <w:rPr>
                <w:noProof/>
                <w:webHidden/>
              </w:rPr>
              <w:fldChar w:fldCharType="separate"/>
            </w:r>
            <w:r w:rsidR="00612D62">
              <w:rPr>
                <w:noProof/>
                <w:webHidden/>
              </w:rPr>
              <w:t>15</w:t>
            </w:r>
            <w:r w:rsidR="00612D62">
              <w:rPr>
                <w:noProof/>
                <w:webHidden/>
              </w:rPr>
              <w:fldChar w:fldCharType="end"/>
            </w:r>
          </w:hyperlink>
        </w:p>
        <w:p w14:paraId="3146E7EB" w14:textId="512F15A8" w:rsidR="00612D62" w:rsidRDefault="00F45997">
          <w:pPr>
            <w:pStyle w:val="TM1"/>
            <w:tabs>
              <w:tab w:val="right" w:leader="dot" w:pos="9016"/>
            </w:tabs>
            <w:rPr>
              <w:rFonts w:eastAsiaTheme="minorEastAsia"/>
              <w:noProof/>
              <w:lang w:eastAsia="fr-FR"/>
            </w:rPr>
          </w:pPr>
          <w:hyperlink w:anchor="_Toc129636915" w:history="1">
            <w:r w:rsidR="00612D62" w:rsidRPr="00C252AF">
              <w:rPr>
                <w:rStyle w:val="Lienhypertexte"/>
                <w:noProof/>
              </w:rPr>
              <w:t>Conclusion</w:t>
            </w:r>
            <w:r w:rsidR="00612D62">
              <w:rPr>
                <w:noProof/>
                <w:webHidden/>
              </w:rPr>
              <w:tab/>
            </w:r>
            <w:r w:rsidR="00612D62">
              <w:rPr>
                <w:noProof/>
                <w:webHidden/>
              </w:rPr>
              <w:fldChar w:fldCharType="begin"/>
            </w:r>
            <w:r w:rsidR="00612D62">
              <w:rPr>
                <w:noProof/>
                <w:webHidden/>
              </w:rPr>
              <w:instrText xml:space="preserve"> PAGEREF _Toc129636915 \h </w:instrText>
            </w:r>
            <w:r w:rsidR="00612D62">
              <w:rPr>
                <w:noProof/>
                <w:webHidden/>
              </w:rPr>
            </w:r>
            <w:r w:rsidR="00612D62">
              <w:rPr>
                <w:noProof/>
                <w:webHidden/>
              </w:rPr>
              <w:fldChar w:fldCharType="separate"/>
            </w:r>
            <w:r w:rsidR="00612D62">
              <w:rPr>
                <w:noProof/>
                <w:webHidden/>
              </w:rPr>
              <w:t>15</w:t>
            </w:r>
            <w:r w:rsidR="00612D62">
              <w:rPr>
                <w:noProof/>
                <w:webHidden/>
              </w:rPr>
              <w:fldChar w:fldCharType="end"/>
            </w:r>
          </w:hyperlink>
        </w:p>
        <w:p w14:paraId="083BE297" w14:textId="1FBBC4FA" w:rsidR="00612D62" w:rsidRDefault="00F45997">
          <w:pPr>
            <w:pStyle w:val="TM1"/>
            <w:tabs>
              <w:tab w:val="right" w:leader="dot" w:pos="9016"/>
            </w:tabs>
            <w:rPr>
              <w:rFonts w:eastAsiaTheme="minorEastAsia"/>
              <w:noProof/>
              <w:lang w:eastAsia="fr-FR"/>
            </w:rPr>
          </w:pPr>
          <w:hyperlink w:anchor="_Toc129636916" w:history="1">
            <w:r w:rsidR="00612D62" w:rsidRPr="00C252AF">
              <w:rPr>
                <w:rStyle w:val="Lienhypertexte"/>
                <w:noProof/>
              </w:rPr>
              <w:t>Table des illustrations</w:t>
            </w:r>
            <w:r w:rsidR="00612D62">
              <w:rPr>
                <w:noProof/>
                <w:webHidden/>
              </w:rPr>
              <w:tab/>
            </w:r>
            <w:r w:rsidR="00612D62">
              <w:rPr>
                <w:noProof/>
                <w:webHidden/>
              </w:rPr>
              <w:fldChar w:fldCharType="begin"/>
            </w:r>
            <w:r w:rsidR="00612D62">
              <w:rPr>
                <w:noProof/>
                <w:webHidden/>
              </w:rPr>
              <w:instrText xml:space="preserve"> PAGEREF _Toc129636916 \h </w:instrText>
            </w:r>
            <w:r w:rsidR="00612D62">
              <w:rPr>
                <w:noProof/>
                <w:webHidden/>
              </w:rPr>
            </w:r>
            <w:r w:rsidR="00612D62">
              <w:rPr>
                <w:noProof/>
                <w:webHidden/>
              </w:rPr>
              <w:fldChar w:fldCharType="separate"/>
            </w:r>
            <w:r w:rsidR="00612D62">
              <w:rPr>
                <w:noProof/>
                <w:webHidden/>
              </w:rPr>
              <w:t>15</w:t>
            </w:r>
            <w:r w:rsidR="00612D62">
              <w:rPr>
                <w:noProof/>
                <w:webHidden/>
              </w:rPr>
              <w:fldChar w:fldCharType="end"/>
            </w:r>
          </w:hyperlink>
        </w:p>
        <w:p w14:paraId="6E33A24F" w14:textId="6850CBA7" w:rsidR="00345FD2" w:rsidRDefault="00345FD2">
          <w:r>
            <w:rPr>
              <w:b/>
              <w:bCs/>
            </w:rPr>
            <w:fldChar w:fldCharType="end"/>
          </w:r>
        </w:p>
      </w:sdtContent>
    </w:sdt>
    <w:p w14:paraId="5DB76A4A" w14:textId="19C3A321" w:rsidR="00EE11F1" w:rsidRDefault="00B63831" w:rsidP="00EE11F1">
      <w:pPr>
        <w:rPr>
          <w:ins w:id="1" w:author="He" w:date="2023-03-19T18:28:00Z"/>
        </w:rPr>
      </w:pPr>
      <w:ins w:id="2" w:author="He" w:date="2023-03-18T17:03:00Z">
        <w:r>
          <w:t>Justifiez votre document</w:t>
        </w:r>
      </w:ins>
      <w:ins w:id="3" w:author="He" w:date="2023-03-19T18:27:00Z">
        <w:r w:rsidR="00900BA6">
          <w:t xml:space="preserve"> -0.5</w:t>
        </w:r>
      </w:ins>
    </w:p>
    <w:p w14:paraId="0155E11D" w14:textId="11733E75" w:rsidR="00900BA6" w:rsidRDefault="00900BA6" w:rsidP="00EE11F1">
      <w:ins w:id="4" w:author="He" w:date="2023-03-19T18:28:00Z">
        <w:r>
          <w:t xml:space="preserve">Sommaire et orthographe </w:t>
        </w:r>
        <w:del w:id="5" w:author="ALIZARD Alexandre" w:date="2023-03-20T10:23:00Z">
          <w:r w:rsidDel="00F45997">
            <w:delText>améliorables  -</w:delText>
          </w:r>
        </w:del>
      </w:ins>
      <w:ins w:id="6" w:author="ALIZARD Alexandre" w:date="2023-03-20T10:23:00Z">
        <w:r w:rsidR="00F45997">
          <w:t>améliorables -</w:t>
        </w:r>
      </w:ins>
      <w:ins w:id="7" w:author="He" w:date="2023-03-19T18:28:00Z">
        <w:r>
          <w:t xml:space="preserve"> 0.5</w:t>
        </w:r>
      </w:ins>
    </w:p>
    <w:p w14:paraId="41EDC53B" w14:textId="250AB4E4" w:rsidR="00566C39" w:rsidRDefault="003D48A6" w:rsidP="008A62E9">
      <w:pPr>
        <w:pStyle w:val="Titre1"/>
      </w:pPr>
      <w:bookmarkStart w:id="8" w:name="_Toc129636898"/>
      <w:r>
        <w:t>I</w:t>
      </w:r>
      <w:r w:rsidR="00566C39">
        <w:t>ntroduction</w:t>
      </w:r>
      <w:bookmarkEnd w:id="8"/>
    </w:p>
    <w:p w14:paraId="6E59FF5E" w14:textId="77777777" w:rsidR="003D48A6" w:rsidRDefault="003D48A6" w:rsidP="003D48A6"/>
    <w:p w14:paraId="3BB24048" w14:textId="390D6A89" w:rsidR="00345FD2" w:rsidRDefault="003A5614" w:rsidP="003D48A6">
      <w:r>
        <w:t>Un ordinateur</w:t>
      </w:r>
      <w:r w:rsidR="00FB73B1">
        <w:t xml:space="preserve"> n’est pas une machine </w:t>
      </w:r>
      <w:r w:rsidR="004F1E2C">
        <w:t>parfaite, il arrive sou</w:t>
      </w:r>
      <w:r w:rsidR="0062215F">
        <w:t xml:space="preserve">vent </w:t>
      </w:r>
      <w:r w:rsidR="004950CB">
        <w:t>qu’une panne ai</w:t>
      </w:r>
      <w:r w:rsidR="00013299">
        <w:t>t</w:t>
      </w:r>
      <w:r w:rsidR="004950CB">
        <w:t xml:space="preserve"> </w:t>
      </w:r>
      <w:r>
        <w:t>lieu. Celle-ci</w:t>
      </w:r>
      <w:r w:rsidR="004950CB">
        <w:t xml:space="preserve"> peut être liée </w:t>
      </w:r>
      <w:r w:rsidR="00EB7680">
        <w:t>à</w:t>
      </w:r>
      <w:r w:rsidR="004950CB">
        <w:t xml:space="preserve"> un problème de </w:t>
      </w:r>
      <w:r>
        <w:t>câbles</w:t>
      </w:r>
      <w:r w:rsidR="00CB5CA5">
        <w:t xml:space="preserve"> ou </w:t>
      </w:r>
      <w:r w:rsidR="008567CD">
        <w:t>à</w:t>
      </w:r>
      <w:r w:rsidR="00CB5CA5">
        <w:t xml:space="preserve"> des erreurs système ou logiciels.</w:t>
      </w:r>
      <w:r w:rsidR="00956D6B">
        <w:t xml:space="preserve"> </w:t>
      </w:r>
      <w:r w:rsidR="00F21403">
        <w:t xml:space="preserve">De manière </w:t>
      </w:r>
      <w:r>
        <w:t>général</w:t>
      </w:r>
      <w:r w:rsidR="00887ABC">
        <w:t>e</w:t>
      </w:r>
      <w:r w:rsidR="008F1ED0">
        <w:t>,</w:t>
      </w:r>
      <w:r w:rsidR="00F21403">
        <w:t xml:space="preserve"> </w:t>
      </w:r>
      <w:r w:rsidR="008F1287">
        <w:t>une erreur peut être éliminé</w:t>
      </w:r>
      <w:r w:rsidR="00887ABC">
        <w:t>e</w:t>
      </w:r>
      <w:r w:rsidR="008F1287">
        <w:t xml:space="preserve"> assez facilement, il </w:t>
      </w:r>
      <w:r w:rsidR="008F1ED0">
        <w:t xml:space="preserve">y a </w:t>
      </w:r>
      <w:r w:rsidR="008F1287">
        <w:t xml:space="preserve">même parfois </w:t>
      </w:r>
      <w:r w:rsidR="00FD6D20">
        <w:t>où</w:t>
      </w:r>
      <w:r w:rsidR="008F1287">
        <w:t xml:space="preserve"> le temps d</w:t>
      </w:r>
      <w:r w:rsidR="00D837A8">
        <w:t xml:space="preserve">e trajet du technicien </w:t>
      </w:r>
      <w:r w:rsidR="008F1ED0">
        <w:t>es</w:t>
      </w:r>
      <w:r w:rsidR="00D837A8">
        <w:t>t plus long que le dépannage</w:t>
      </w:r>
      <w:r w:rsidR="0017572F">
        <w:t>.</w:t>
      </w:r>
      <w:r w:rsidR="00FE6F78">
        <w:t xml:space="preserve"> </w:t>
      </w:r>
      <w:r w:rsidR="00A92D78">
        <w:t>C’est la raison pour laquelle il existe des solutions</w:t>
      </w:r>
      <w:r w:rsidR="00F93C0D">
        <w:t xml:space="preserve"> pour que le dépannage soit fait </w:t>
      </w:r>
      <w:r w:rsidR="00EB7680">
        <w:t>à</w:t>
      </w:r>
      <w:r w:rsidR="00F93C0D">
        <w:t xml:space="preserve"> distance</w:t>
      </w:r>
      <w:r w:rsidR="00C41917">
        <w:t xml:space="preserve">, ce sont des outils qui permettent de prendre le contrôle </w:t>
      </w:r>
      <w:r w:rsidR="00695E77">
        <w:t xml:space="preserve">d’un ordinateur via </w:t>
      </w:r>
      <w:r w:rsidR="00B27A2E">
        <w:t>l’appareil du technicien.</w:t>
      </w:r>
      <w:r w:rsidR="002D4709">
        <w:t xml:space="preserve"> </w:t>
      </w:r>
      <w:r w:rsidR="00FF19B0">
        <w:t xml:space="preserve">Parmi ces </w:t>
      </w:r>
      <w:r w:rsidR="008F1ED0">
        <w:t>solutions,</w:t>
      </w:r>
      <w:r w:rsidR="00654977">
        <w:t xml:space="preserve"> il existe de nombreuses variations, chacune détient ses points f</w:t>
      </w:r>
      <w:r w:rsidR="006377FA">
        <w:t>a</w:t>
      </w:r>
      <w:r w:rsidR="00654977">
        <w:t>ibles et ses points forts.</w:t>
      </w:r>
      <w:r w:rsidR="005E6B2C">
        <w:t xml:space="preserve"> </w:t>
      </w:r>
      <w:r w:rsidR="00654977">
        <w:t>Nous allo</w:t>
      </w:r>
      <w:r w:rsidR="005E6B2C">
        <w:t>ns d</w:t>
      </w:r>
      <w:r w:rsidR="00BA4382">
        <w:t>on</w:t>
      </w:r>
      <w:r w:rsidR="00607C5B">
        <w:t>c</w:t>
      </w:r>
      <w:r w:rsidR="00BA4382">
        <w:t xml:space="preserve"> évaluer</w:t>
      </w:r>
      <w:r w:rsidR="00607C5B">
        <w:t xml:space="preserve"> chacune des solutions et faire un comparatif</w:t>
      </w:r>
      <w:r w:rsidR="008E34F8">
        <w:t xml:space="preserve"> de cel</w:t>
      </w:r>
      <w:r w:rsidR="00055B9A">
        <w:t>le</w:t>
      </w:r>
      <w:ins w:id="9" w:author="He" w:date="2023-03-18T17:03:00Z">
        <w:r w:rsidR="00B63831">
          <w:t>s</w:t>
        </w:r>
      </w:ins>
      <w:r w:rsidR="008E34F8">
        <w:t>-ci.</w:t>
      </w:r>
      <w:r w:rsidR="00BA4382">
        <w:t xml:space="preserve"> </w:t>
      </w:r>
    </w:p>
    <w:p w14:paraId="0F85A830" w14:textId="315DD80A" w:rsidR="00345FD2" w:rsidRPr="003D48A6" w:rsidDel="00900BA6" w:rsidRDefault="00345FD2" w:rsidP="003D48A6">
      <w:pPr>
        <w:rPr>
          <w:del w:id="10" w:author="He" w:date="2023-03-19T18:28:00Z"/>
        </w:rPr>
      </w:pPr>
      <w:del w:id="11" w:author="He" w:date="2023-03-19T18:28:00Z">
        <w:r w:rsidDel="00900BA6">
          <w:lastRenderedPageBreak/>
          <w:br w:type="page"/>
        </w:r>
      </w:del>
    </w:p>
    <w:p w14:paraId="7FB20B8E" w14:textId="6564F45B" w:rsidR="00D8439E" w:rsidRPr="00D8439E" w:rsidRDefault="00EE11F1" w:rsidP="00C72F46">
      <w:pPr>
        <w:pStyle w:val="Titre1"/>
      </w:pPr>
      <w:bookmarkStart w:id="12" w:name="_Toc129636899"/>
      <w:r>
        <w:lastRenderedPageBreak/>
        <w:t xml:space="preserve">Point </w:t>
      </w:r>
      <w:r w:rsidR="00834802">
        <w:t>de restau</w:t>
      </w:r>
      <w:r w:rsidR="00AB4902">
        <w:t>ration</w:t>
      </w:r>
      <w:bookmarkEnd w:id="12"/>
    </w:p>
    <w:p w14:paraId="6E8E54A2" w14:textId="77777777" w:rsidR="00920334" w:rsidRPr="00920334" w:rsidRDefault="00920334" w:rsidP="00920334"/>
    <w:p w14:paraId="43918427" w14:textId="18C39DF1" w:rsidR="00C72F46" w:rsidRDefault="0086423D" w:rsidP="00C72F46">
      <w:pPr>
        <w:rPr>
          <w:noProof/>
        </w:rPr>
      </w:pPr>
      <w:r>
        <w:t>Avant de faire des modifications dans l’objectif de prendre en main et de comprendre</w:t>
      </w:r>
      <w:r w:rsidR="006E2BA5">
        <w:t xml:space="preserve"> la prise en main à distance,</w:t>
      </w:r>
      <w:r w:rsidR="005F512B">
        <w:t xml:space="preserve"> il est important de créer un point de restaura</w:t>
      </w:r>
      <w:r w:rsidR="002D2905">
        <w:t xml:space="preserve">tion qui </w:t>
      </w:r>
      <w:r w:rsidR="00FF2CC5">
        <w:t xml:space="preserve">nous permettra </w:t>
      </w:r>
      <w:r w:rsidR="00C540EA">
        <w:t xml:space="preserve">d’assurer que chacune des </w:t>
      </w:r>
      <w:r w:rsidR="00D04459">
        <w:t>modifications</w:t>
      </w:r>
      <w:r w:rsidR="00C540EA">
        <w:t xml:space="preserve"> effectuées puisse </w:t>
      </w:r>
      <w:r w:rsidR="004554CD">
        <w:t>être annulé</w:t>
      </w:r>
      <w:r w:rsidR="00920334">
        <w:t>e.</w:t>
      </w:r>
      <w:r w:rsidR="00D04459" w:rsidRPr="00D04459">
        <w:rPr>
          <w:noProof/>
        </w:rPr>
        <w:t xml:space="preserve"> </w:t>
      </w:r>
      <w:r w:rsidR="007F67B5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58241" behindDoc="1" locked="0" layoutInCell="1" allowOverlap="1" wp14:anchorId="64EF3B36" wp14:editId="708120C7">
                <wp:simplePos x="0" y="0"/>
                <wp:positionH relativeFrom="column">
                  <wp:posOffset>0</wp:posOffset>
                </wp:positionH>
                <wp:positionV relativeFrom="paragraph">
                  <wp:posOffset>3305175</wp:posOffset>
                </wp:positionV>
                <wp:extent cx="329882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0" name="Zone de text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988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CD6150E" w14:textId="41C954BC" w:rsidR="006B2E05" w:rsidRPr="00181B71" w:rsidRDefault="006B2E05" w:rsidP="007F67B5">
                            <w:pPr>
                              <w:pStyle w:val="Lgende"/>
                            </w:pPr>
                            <w:bookmarkStart w:id="13" w:name="_Toc129630445"/>
                            <w:bookmarkStart w:id="14" w:name="_Toc129630804"/>
                            <w:bookmarkStart w:id="15" w:name="_Toc129645600"/>
                            <w:r>
                              <w:t>Figure </w:t>
                            </w:r>
                            <w:r w:rsidR="00F45997">
                              <w:fldChar w:fldCharType="begin"/>
                            </w:r>
                            <w:r w:rsidR="00F45997">
                              <w:instrText xml:space="preserve"> SEQ Fi</w:instrText>
                            </w:r>
                            <w:r w:rsidR="00F45997">
                              <w:instrText xml:space="preserve">gure \* ARABIC </w:instrText>
                            </w:r>
                            <w:r w:rsidR="00F45997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</w:t>
                            </w:r>
                            <w:r w:rsidR="00F45997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 : point de restauration</w:t>
                            </w:r>
                            <w:bookmarkEnd w:id="13"/>
                            <w:bookmarkEnd w:id="14"/>
                            <w:bookmarkEnd w:id="1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64EF3B36" id="_x0000_t202" coordsize="21600,21600" o:spt="202" path="m,l,21600r21600,l21600,xe">
                <v:stroke joinstyle="miter"/>
                <v:path gradientshapeok="t" o:connecttype="rect"/>
              </v:shapetype>
              <v:shape id="Zone de texte 10" o:spid="_x0000_s1026" type="#_x0000_t202" style="position:absolute;margin-left:0;margin-top:260.25pt;width:259.75pt;height:.05pt;z-index:-25165823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" stroked="f">
                <v:textbox style="mso-fit-shape-to-text:t" inset="0,0,0,0">
                  <w:txbxContent>
                    <w:p w14:paraId="5CD6150E" w14:textId="41C954BC" w:rsidR="006B2E05" w:rsidRPr="00181B71" w:rsidRDefault="006B2E05" w:rsidP="007F67B5">
                      <w:pPr>
                        <w:pStyle w:val="Lgende"/>
                      </w:pPr>
                      <w:bookmarkStart w:id="16" w:name="_Toc129630445"/>
                      <w:bookmarkStart w:id="17" w:name="_Toc129630804"/>
                      <w:bookmarkStart w:id="18" w:name="_Toc129645600"/>
                      <w:r>
                        <w:t>Figure </w:t>
                      </w:r>
                      <w:r w:rsidR="00F45997">
                        <w:fldChar w:fldCharType="begin"/>
                      </w:r>
                      <w:r w:rsidR="00F45997">
                        <w:instrText xml:space="preserve"> SEQ Fi</w:instrText>
                      </w:r>
                      <w:r w:rsidR="00F45997">
                        <w:instrText xml:space="preserve">gure \* ARABIC </w:instrText>
                      </w:r>
                      <w:r w:rsidR="00F45997">
                        <w:fldChar w:fldCharType="separate"/>
                      </w:r>
                      <w:r>
                        <w:rPr>
                          <w:noProof/>
                        </w:rPr>
                        <w:t>1</w:t>
                      </w:r>
                      <w:r w:rsidR="00F45997">
                        <w:rPr>
                          <w:noProof/>
                        </w:rPr>
                        <w:fldChar w:fldCharType="end"/>
                      </w:r>
                      <w:r>
                        <w:t> : point de restauration</w:t>
                      </w:r>
                      <w:bookmarkEnd w:id="16"/>
                      <w:bookmarkEnd w:id="17"/>
                      <w:bookmarkEnd w:id="18"/>
                    </w:p>
                  </w:txbxContent>
                </v:textbox>
                <w10:wrap type="tight"/>
              </v:shape>
            </w:pict>
          </mc:Fallback>
        </mc:AlternateContent>
      </w:r>
      <w:r w:rsidR="00D04459">
        <w:rPr>
          <w:noProof/>
          <w:lang w:eastAsia="fr-FR"/>
        </w:rPr>
        <w:drawing>
          <wp:anchor distT="0" distB="0" distL="114300" distR="114300" simplePos="0" relativeHeight="251658240" behindDoc="1" locked="0" layoutInCell="1" allowOverlap="1" wp14:anchorId="2CF15F3D" wp14:editId="7E4E2D73">
            <wp:simplePos x="0" y="0"/>
            <wp:positionH relativeFrom="column">
              <wp:posOffset>0</wp:posOffset>
            </wp:positionH>
            <wp:positionV relativeFrom="paragraph">
              <wp:posOffset>556260</wp:posOffset>
            </wp:positionV>
            <wp:extent cx="3298825" cy="2691765"/>
            <wp:effectExtent l="0" t="0" r="0" b="0"/>
            <wp:wrapTight wrapText="bothSides">
              <wp:wrapPolygon edited="0">
                <wp:start x="0" y="0"/>
                <wp:lineTo x="0" y="21401"/>
                <wp:lineTo x="21454" y="21401"/>
                <wp:lineTo x="21454" y="0"/>
                <wp:lineTo x="0" y="0"/>
              </wp:wrapPolygon>
            </wp:wrapTight>
            <wp:docPr id="4" name="Image 4" descr="Une image contenant texte, capture d’écran, moniteur, noi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 4" descr="Une image contenant texte, capture d’écran, moniteur, noir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8825" cy="2691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7B70B0D" w14:textId="3E489940" w:rsidR="007F67B5" w:rsidRDefault="007F67B5" w:rsidP="00EC623E">
      <w:pPr>
        <w:tabs>
          <w:tab w:val="left" w:pos="1005"/>
        </w:tabs>
        <w:rPr>
          <w:noProof/>
        </w:rPr>
      </w:pPr>
    </w:p>
    <w:p w14:paraId="1D057532" w14:textId="77777777" w:rsidR="00D52973" w:rsidRDefault="00D52973" w:rsidP="00EC623E">
      <w:pPr>
        <w:tabs>
          <w:tab w:val="left" w:pos="1005"/>
        </w:tabs>
        <w:rPr>
          <w:noProof/>
        </w:rPr>
      </w:pPr>
    </w:p>
    <w:p w14:paraId="0E81B733" w14:textId="77777777" w:rsidR="00D52973" w:rsidRDefault="00D52973" w:rsidP="00EC623E">
      <w:pPr>
        <w:tabs>
          <w:tab w:val="left" w:pos="1005"/>
        </w:tabs>
        <w:rPr>
          <w:noProof/>
        </w:rPr>
      </w:pPr>
    </w:p>
    <w:p w14:paraId="27801E85" w14:textId="77777777" w:rsidR="00D52973" w:rsidRDefault="00D52973" w:rsidP="00EC623E">
      <w:pPr>
        <w:tabs>
          <w:tab w:val="left" w:pos="1005"/>
        </w:tabs>
        <w:rPr>
          <w:noProof/>
        </w:rPr>
      </w:pPr>
    </w:p>
    <w:p w14:paraId="4CDF636E" w14:textId="77777777" w:rsidR="00D52973" w:rsidRDefault="00D52973" w:rsidP="00EC623E">
      <w:pPr>
        <w:tabs>
          <w:tab w:val="left" w:pos="1005"/>
        </w:tabs>
        <w:rPr>
          <w:noProof/>
        </w:rPr>
      </w:pPr>
    </w:p>
    <w:p w14:paraId="7574148E" w14:textId="77777777" w:rsidR="00D52973" w:rsidRDefault="00D52973" w:rsidP="00EC623E">
      <w:pPr>
        <w:tabs>
          <w:tab w:val="left" w:pos="1005"/>
        </w:tabs>
        <w:rPr>
          <w:noProof/>
        </w:rPr>
      </w:pPr>
    </w:p>
    <w:p w14:paraId="607E7F41" w14:textId="77777777" w:rsidR="00D52973" w:rsidRDefault="00D52973" w:rsidP="00EC623E">
      <w:pPr>
        <w:tabs>
          <w:tab w:val="left" w:pos="1005"/>
        </w:tabs>
        <w:rPr>
          <w:noProof/>
        </w:rPr>
      </w:pPr>
    </w:p>
    <w:p w14:paraId="36B79B6C" w14:textId="77777777" w:rsidR="00D52973" w:rsidRDefault="00D52973" w:rsidP="00EC623E">
      <w:pPr>
        <w:tabs>
          <w:tab w:val="left" w:pos="1005"/>
        </w:tabs>
        <w:rPr>
          <w:noProof/>
        </w:rPr>
      </w:pPr>
    </w:p>
    <w:p w14:paraId="6A61BB67" w14:textId="77777777" w:rsidR="00D52973" w:rsidRDefault="00D52973" w:rsidP="00EC623E">
      <w:pPr>
        <w:tabs>
          <w:tab w:val="left" w:pos="1005"/>
        </w:tabs>
        <w:rPr>
          <w:noProof/>
        </w:rPr>
      </w:pPr>
    </w:p>
    <w:p w14:paraId="5D84A50A" w14:textId="77777777" w:rsidR="00D52973" w:rsidRDefault="00D52973" w:rsidP="00EC623E">
      <w:pPr>
        <w:tabs>
          <w:tab w:val="left" w:pos="1005"/>
        </w:tabs>
        <w:rPr>
          <w:noProof/>
        </w:rPr>
      </w:pPr>
    </w:p>
    <w:p w14:paraId="725642AC" w14:textId="77777777" w:rsidR="00D52973" w:rsidRPr="00C72F46" w:rsidRDefault="00D52973" w:rsidP="00EC623E">
      <w:pPr>
        <w:tabs>
          <w:tab w:val="left" w:pos="1005"/>
        </w:tabs>
        <w:rPr>
          <w:noProof/>
        </w:rPr>
      </w:pPr>
    </w:p>
    <w:p w14:paraId="2F5752B4" w14:textId="2B9AA482" w:rsidR="00F42FA6" w:rsidRDefault="002638C0" w:rsidP="00F42FA6">
      <w:pPr>
        <w:keepNext/>
      </w:pPr>
      <w:r>
        <w:t xml:space="preserve"> </w:t>
      </w:r>
      <w:r w:rsidR="00196803">
        <w:rPr>
          <w:noProof/>
          <w:lang w:eastAsia="fr-FR"/>
        </w:rPr>
        <w:drawing>
          <wp:inline distT="0" distB="0" distL="0" distR="0" wp14:anchorId="517CD090" wp14:editId="6C4CD90F">
            <wp:extent cx="2393065" cy="3053301"/>
            <wp:effectExtent l="0" t="0" r="7620" b="0"/>
            <wp:docPr id="3" name="Image 3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 3" descr="Une image contenant texte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0279" cy="30880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36F11A" w14:textId="3C662DBB" w:rsidR="00D52973" w:rsidRDefault="00F42FA6" w:rsidP="00F42FA6">
      <w:pPr>
        <w:pStyle w:val="Lgende"/>
      </w:pPr>
      <w:bookmarkStart w:id="19" w:name="_Toc129630446"/>
      <w:bookmarkStart w:id="20" w:name="_Toc129630805"/>
      <w:bookmarkStart w:id="21" w:name="_Toc129645601"/>
      <w:r>
        <w:t xml:space="preserve">Figure </w:t>
      </w:r>
      <w:r w:rsidR="00F45997">
        <w:fldChar w:fldCharType="begin"/>
      </w:r>
      <w:r w:rsidR="00F45997">
        <w:instrText xml:space="preserve"> SEQ Figure \* ARABIC </w:instrText>
      </w:r>
      <w:r w:rsidR="00F45997">
        <w:fldChar w:fldCharType="separate"/>
      </w:r>
      <w:r w:rsidR="007954CF">
        <w:rPr>
          <w:noProof/>
        </w:rPr>
        <w:t>2</w:t>
      </w:r>
      <w:r w:rsidR="00F45997">
        <w:rPr>
          <w:noProof/>
        </w:rPr>
        <w:fldChar w:fldCharType="end"/>
      </w:r>
      <w:r w:rsidR="002C00A2">
        <w:t> </w:t>
      </w:r>
      <w:r>
        <w:t>propriété</w:t>
      </w:r>
      <w:r w:rsidR="001D6E52">
        <w:t>s</w:t>
      </w:r>
      <w:r>
        <w:t xml:space="preserve"> système</w:t>
      </w:r>
      <w:bookmarkEnd w:id="19"/>
      <w:bookmarkEnd w:id="20"/>
      <w:bookmarkEnd w:id="21"/>
    </w:p>
    <w:p w14:paraId="1B4301AA" w14:textId="378D98F5" w:rsidR="00CC03CA" w:rsidRDefault="00CC03CA" w:rsidP="00CC03CA"/>
    <w:p w14:paraId="55F61438" w14:textId="51214172" w:rsidR="00F603F0" w:rsidRDefault="00CC03CA" w:rsidP="00CC03CA">
      <w:pPr>
        <w:rPr>
          <w:color w:val="44546A" w:themeColor="text2"/>
        </w:rPr>
      </w:pPr>
      <w:r w:rsidRPr="00CC03CA">
        <w:rPr>
          <w:color w:val="44546A" w:themeColor="text2"/>
        </w:rPr>
        <w:t>Comme on peut le voir</w:t>
      </w:r>
      <w:r w:rsidR="001D6E52">
        <w:rPr>
          <w:color w:val="44546A" w:themeColor="text2"/>
        </w:rPr>
        <w:t>,</w:t>
      </w:r>
      <w:r w:rsidRPr="00CC03CA">
        <w:rPr>
          <w:color w:val="44546A" w:themeColor="text2"/>
        </w:rPr>
        <w:t xml:space="preserve"> il existe plusieurs </w:t>
      </w:r>
      <w:r w:rsidR="00D52973" w:rsidRPr="00CC03CA">
        <w:rPr>
          <w:color w:val="44546A" w:themeColor="text2"/>
        </w:rPr>
        <w:t>paramètres</w:t>
      </w:r>
      <w:r w:rsidR="001E7469">
        <w:rPr>
          <w:color w:val="44546A" w:themeColor="text2"/>
        </w:rPr>
        <w:t>, les données qui seront sauvegard</w:t>
      </w:r>
      <w:r w:rsidR="001D6E52">
        <w:rPr>
          <w:color w:val="44546A" w:themeColor="text2"/>
        </w:rPr>
        <w:t>ées</w:t>
      </w:r>
      <w:r w:rsidR="001E7469">
        <w:rPr>
          <w:color w:val="44546A" w:themeColor="text2"/>
        </w:rPr>
        <w:t xml:space="preserve"> </w:t>
      </w:r>
      <w:r w:rsidR="00E22FD2">
        <w:rPr>
          <w:color w:val="44546A" w:themeColor="text2"/>
        </w:rPr>
        <w:t>sont celle</w:t>
      </w:r>
      <w:r w:rsidR="001D6E52">
        <w:rPr>
          <w:color w:val="44546A" w:themeColor="text2"/>
        </w:rPr>
        <w:t>s</w:t>
      </w:r>
      <w:r w:rsidR="00E22FD2">
        <w:rPr>
          <w:color w:val="44546A" w:themeColor="text2"/>
        </w:rPr>
        <w:t xml:space="preserve"> activé</w:t>
      </w:r>
      <w:r w:rsidR="001D6E52">
        <w:rPr>
          <w:color w:val="44546A" w:themeColor="text2"/>
        </w:rPr>
        <w:t>es</w:t>
      </w:r>
      <w:r w:rsidR="003F1A84">
        <w:rPr>
          <w:color w:val="44546A" w:themeColor="text2"/>
        </w:rPr>
        <w:t xml:space="preserve"> et les remettre dans l’état </w:t>
      </w:r>
      <w:proofErr w:type="spellStart"/>
      <w:r w:rsidR="009629C0">
        <w:rPr>
          <w:color w:val="44546A" w:themeColor="text2"/>
        </w:rPr>
        <w:t>précède</w:t>
      </w:r>
      <w:ins w:id="22" w:author="He" w:date="2023-03-18T17:04:00Z">
        <w:r w:rsidR="00B63831">
          <w:rPr>
            <w:color w:val="44546A" w:themeColor="text2"/>
          </w:rPr>
          <w:t>nt</w:t>
        </w:r>
      </w:ins>
      <w:del w:id="23" w:author="He" w:date="2023-03-18T17:04:00Z">
        <w:r w:rsidR="00094BFC" w:rsidDel="00B63831">
          <w:rPr>
            <w:color w:val="44546A" w:themeColor="text2"/>
          </w:rPr>
          <w:delText>.</w:delText>
        </w:r>
        <w:r w:rsidR="009629C0" w:rsidDel="00B63831">
          <w:rPr>
            <w:color w:val="44546A" w:themeColor="text2"/>
          </w:rPr>
          <w:delText xml:space="preserve"> </w:delText>
        </w:r>
        <w:r w:rsidR="00094BFC" w:rsidDel="00B63831">
          <w:rPr>
            <w:color w:val="44546A" w:themeColor="text2"/>
          </w:rPr>
          <w:delText>A</w:delText>
        </w:r>
      </w:del>
      <w:ins w:id="24" w:author="He" w:date="2023-03-18T17:05:00Z">
        <w:r w:rsidR="00B63831">
          <w:rPr>
            <w:color w:val="44546A" w:themeColor="text2"/>
          </w:rPr>
          <w:t>a</w:t>
        </w:r>
      </w:ins>
      <w:r w:rsidR="00000310">
        <w:rPr>
          <w:color w:val="44546A" w:themeColor="text2"/>
        </w:rPr>
        <w:t>vant</w:t>
      </w:r>
      <w:proofErr w:type="spellEnd"/>
      <w:r w:rsidR="00000310">
        <w:rPr>
          <w:color w:val="44546A" w:themeColor="text2"/>
        </w:rPr>
        <w:t xml:space="preserve"> la création</w:t>
      </w:r>
      <w:r w:rsidR="008F1ED0">
        <w:rPr>
          <w:color w:val="44546A" w:themeColor="text2"/>
        </w:rPr>
        <w:t>,</w:t>
      </w:r>
      <w:r w:rsidR="00000310">
        <w:rPr>
          <w:color w:val="44546A" w:themeColor="text2"/>
        </w:rPr>
        <w:t xml:space="preserve"> nous allons donc configurer </w:t>
      </w:r>
      <w:r w:rsidR="0060175D">
        <w:rPr>
          <w:color w:val="44546A" w:themeColor="text2"/>
        </w:rPr>
        <w:t xml:space="preserve">le point de </w:t>
      </w:r>
      <w:r w:rsidR="00267244">
        <w:rPr>
          <w:color w:val="44546A" w:themeColor="text2"/>
        </w:rPr>
        <w:t>restauration.</w:t>
      </w:r>
    </w:p>
    <w:p w14:paraId="32493C1B" w14:textId="307CC38C" w:rsidR="00F603F0" w:rsidRDefault="004A19F5" w:rsidP="00CC03CA">
      <w:pPr>
        <w:rPr>
          <w:color w:val="44546A" w:themeColor="text2"/>
        </w:rPr>
      </w:pPr>
      <w:r>
        <w:rPr>
          <w:noProof/>
          <w:lang w:eastAsia="fr-FR"/>
        </w:rPr>
        <w:lastRenderedPageBreak/>
        <w:drawing>
          <wp:anchor distT="0" distB="0" distL="114300" distR="114300" simplePos="0" relativeHeight="251658242" behindDoc="1" locked="0" layoutInCell="1" allowOverlap="1" wp14:anchorId="3DFE3656" wp14:editId="222CAB84">
            <wp:simplePos x="0" y="0"/>
            <wp:positionH relativeFrom="margin">
              <wp:posOffset>-611173</wp:posOffset>
            </wp:positionH>
            <wp:positionV relativeFrom="paragraph">
              <wp:posOffset>-13418</wp:posOffset>
            </wp:positionV>
            <wp:extent cx="2800350" cy="3273425"/>
            <wp:effectExtent l="0" t="0" r="0" b="3175"/>
            <wp:wrapTight wrapText="bothSides">
              <wp:wrapPolygon edited="0">
                <wp:start x="0" y="0"/>
                <wp:lineTo x="0" y="21495"/>
                <wp:lineTo x="21453" y="21495"/>
                <wp:lineTo x="21453" y="0"/>
                <wp:lineTo x="0" y="0"/>
              </wp:wrapPolygon>
            </wp:wrapTight>
            <wp:docPr id="13" name="Image 13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 13" descr="Une image contenant texte&#10;&#10;Description générée automatiquement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0350" cy="3273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672ED81" w14:textId="77777777" w:rsidR="00F526AC" w:rsidRDefault="00F526AC" w:rsidP="00CC03CA">
      <w:pPr>
        <w:rPr>
          <w:color w:val="44546A" w:themeColor="text2"/>
        </w:rPr>
      </w:pPr>
    </w:p>
    <w:p w14:paraId="69AE5256" w14:textId="182AA815" w:rsidR="00F526AC" w:rsidRDefault="00F526AC" w:rsidP="00CC03CA">
      <w:pPr>
        <w:rPr>
          <w:color w:val="44546A" w:themeColor="text2"/>
        </w:rPr>
      </w:pPr>
      <w:r>
        <w:rPr>
          <w:color w:val="44546A" w:themeColor="text2"/>
        </w:rPr>
        <w:t xml:space="preserve">La protection permet donc de retrouver une partie des données </w:t>
      </w:r>
      <w:del w:id="25" w:author="He" w:date="2023-03-18T17:05:00Z">
        <w:r w:rsidDel="00B63831">
          <w:rPr>
            <w:color w:val="44546A" w:themeColor="text2"/>
          </w:rPr>
          <w:delText xml:space="preserve">sauvegarder </w:delText>
        </w:r>
      </w:del>
      <w:ins w:id="26" w:author="He" w:date="2023-03-18T17:05:00Z">
        <w:r w:rsidR="00B63831">
          <w:rPr>
            <w:color w:val="44546A" w:themeColor="text2"/>
          </w:rPr>
          <w:t xml:space="preserve">sauvegardées </w:t>
        </w:r>
      </w:ins>
      <w:r>
        <w:rPr>
          <w:color w:val="44546A" w:themeColor="text2"/>
        </w:rPr>
        <w:t>nous avons donc activé celle-ci</w:t>
      </w:r>
      <w:r w:rsidR="00332236">
        <w:rPr>
          <w:color w:val="44546A" w:themeColor="text2"/>
        </w:rPr>
        <w:t>.</w:t>
      </w:r>
    </w:p>
    <w:p w14:paraId="6048C99B" w14:textId="1EA9962A" w:rsidR="00CC03CA" w:rsidRPr="00CC03CA" w:rsidRDefault="00E22FD2" w:rsidP="00CC03CA">
      <w:r>
        <w:rPr>
          <w:color w:val="44546A" w:themeColor="text2"/>
        </w:rPr>
        <w:t xml:space="preserve"> </w:t>
      </w:r>
    </w:p>
    <w:p w14:paraId="41A489D7" w14:textId="04827E2F" w:rsidR="00CC03CA" w:rsidRDefault="00302218" w:rsidP="00CC03CA">
      <w:r>
        <w:t>En ce qui concerne l’utilisation du disque nou</w:t>
      </w:r>
      <w:r w:rsidR="00B35A91">
        <w:t>s</w:t>
      </w:r>
      <w:r>
        <w:t xml:space="preserve"> avons mis </w:t>
      </w:r>
      <w:r w:rsidR="00531752">
        <w:t>10</w:t>
      </w:r>
      <w:r w:rsidR="002C00A2">
        <w:t> </w:t>
      </w:r>
      <w:r w:rsidR="00531752">
        <w:t>% pur qu’une partie correcte des données soient enregistrée</w:t>
      </w:r>
      <w:r w:rsidR="00FD6D20">
        <w:t>s</w:t>
      </w:r>
      <w:r w:rsidR="00531752">
        <w:t>.</w:t>
      </w:r>
    </w:p>
    <w:p w14:paraId="25D53273" w14:textId="77777777" w:rsidR="00531752" w:rsidRDefault="00531752" w:rsidP="00CC03CA"/>
    <w:p w14:paraId="52F773A8" w14:textId="77777777" w:rsidR="00531752" w:rsidRDefault="00531752" w:rsidP="00CC03CA"/>
    <w:p w14:paraId="41880DDA" w14:textId="77777777" w:rsidR="00531752" w:rsidRDefault="00531752" w:rsidP="00CC03CA"/>
    <w:p w14:paraId="5436B726" w14:textId="77777777" w:rsidR="00531752" w:rsidRDefault="00531752" w:rsidP="00CC03CA"/>
    <w:p w14:paraId="61C98E87" w14:textId="77777777" w:rsidR="00267244" w:rsidRDefault="00267244" w:rsidP="00102802">
      <w:pPr>
        <w:rPr>
          <w:noProof/>
        </w:rPr>
      </w:pPr>
    </w:p>
    <w:p w14:paraId="40CDB6DC" w14:textId="77777777" w:rsidR="006738F4" w:rsidRDefault="00203736" w:rsidP="00102802">
      <w:r>
        <w:rPr>
          <w:noProof/>
          <w:lang w:eastAsia="fr-FR"/>
        </w:rPr>
        <w:drawing>
          <wp:inline distT="0" distB="0" distL="0" distR="0" wp14:anchorId="08C35EFF" wp14:editId="5F32DDFE">
            <wp:extent cx="3743325" cy="2121589"/>
            <wp:effectExtent l="0" t="0" r="0" b="0"/>
            <wp:docPr id="5" name="Image 5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 5" descr="Une image contenant texte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4369" cy="21278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D51E28" w14:textId="1024819E" w:rsidR="006738F4" w:rsidRDefault="006738F4" w:rsidP="00102802">
      <w:r>
        <w:t>Nous avons donc nommé no</w:t>
      </w:r>
      <w:r w:rsidR="00333577">
        <w:t>s</w:t>
      </w:r>
      <w:r>
        <w:t xml:space="preserve"> sauvegarde</w:t>
      </w:r>
      <w:r w:rsidR="0050368E">
        <w:t>s respectives</w:t>
      </w:r>
      <w:r>
        <w:t> :</w:t>
      </w:r>
      <w:r w:rsidR="002D1307">
        <w:t xml:space="preserve"> Avant </w:t>
      </w:r>
      <w:r w:rsidR="00195F64">
        <w:t>TP</w:t>
      </w:r>
      <w:r w:rsidR="002D1307">
        <w:t xml:space="preserve"> prise en main</w:t>
      </w:r>
      <w:r w:rsidR="002C00A2">
        <w:t>/</w:t>
      </w:r>
      <w:r w:rsidR="005D7A7E">
        <w:t>27</w:t>
      </w:r>
      <w:r w:rsidR="00774ABE">
        <w:t>-02-2</w:t>
      </w:r>
      <w:r w:rsidR="00360762">
        <w:t>023</w:t>
      </w:r>
      <w:r w:rsidR="004C53A9">
        <w:t>_TP_</w:t>
      </w:r>
      <w:r w:rsidR="0050368E">
        <w:t>B2</w:t>
      </w:r>
    </w:p>
    <w:p w14:paraId="79A51378" w14:textId="3F141778" w:rsidR="00B5539A" w:rsidRDefault="00755DB6" w:rsidP="00102802">
      <w:r>
        <w:rPr>
          <w:noProof/>
          <w:lang w:eastAsia="fr-FR"/>
        </w:rPr>
        <w:drawing>
          <wp:inline distT="0" distB="0" distL="0" distR="0" wp14:anchorId="43C38D8D" wp14:editId="0ACB68FD">
            <wp:extent cx="2609823" cy="2409245"/>
            <wp:effectExtent l="0" t="0" r="635" b="0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2489" cy="24301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5FEA86" w14:textId="4CA8A263" w:rsidR="00541A26" w:rsidRDefault="0050368E" w:rsidP="00102802">
      <w:r>
        <w:lastRenderedPageBreak/>
        <w:t xml:space="preserve">Il est donc maintenant possible de </w:t>
      </w:r>
      <w:r w:rsidR="001C1FD0">
        <w:t>manipuler les différentes solutions en toute sécurité</w:t>
      </w:r>
      <w:r w:rsidR="00367413">
        <w:t>. Nos ordi</w:t>
      </w:r>
      <w:r w:rsidR="00A60AB2">
        <w:t xml:space="preserve">nateurs </w:t>
      </w:r>
      <w:r w:rsidR="0036098C">
        <w:t>pourront</w:t>
      </w:r>
      <w:r w:rsidR="00A60AB2">
        <w:t xml:space="preserve"> donc être </w:t>
      </w:r>
      <w:r w:rsidR="00405F13">
        <w:t>restaur</w:t>
      </w:r>
      <w:r w:rsidR="00B11241">
        <w:t>és</w:t>
      </w:r>
      <w:r w:rsidR="00864763">
        <w:t xml:space="preserve"> </w:t>
      </w:r>
      <w:r w:rsidR="00405F13">
        <w:t xml:space="preserve">si une des </w:t>
      </w:r>
      <w:r w:rsidR="0036098C">
        <w:t>manipulations effectuée</w:t>
      </w:r>
      <w:r w:rsidR="00B11241">
        <w:t>s</w:t>
      </w:r>
      <w:r w:rsidR="0036098C">
        <w:t xml:space="preserve"> tourne mal.</w:t>
      </w:r>
    </w:p>
    <w:p w14:paraId="0849CF99" w14:textId="4A00A0F4" w:rsidR="00541A26" w:rsidRDefault="00541A26" w:rsidP="00541A26">
      <w:pPr>
        <w:pStyle w:val="Titre1"/>
      </w:pPr>
      <w:bookmarkStart w:id="27" w:name="_Toc129636900"/>
      <w:r>
        <w:t>Assistance rapide</w:t>
      </w:r>
      <w:bookmarkEnd w:id="27"/>
    </w:p>
    <w:p w14:paraId="69709F2D" w14:textId="7318B2C8" w:rsidR="00D16E87" w:rsidRPr="00D16E87" w:rsidRDefault="00D16E87" w:rsidP="00D16E87">
      <w:r>
        <w:t xml:space="preserve">Ici on recherche </w:t>
      </w:r>
      <w:r w:rsidR="00BB6642">
        <w:t xml:space="preserve">l’assistance </w:t>
      </w:r>
      <w:r w:rsidR="00D35B54">
        <w:t xml:space="preserve">rapide dans la recherche </w:t>
      </w:r>
      <w:r w:rsidR="000132B4">
        <w:t>Windows</w:t>
      </w:r>
      <w:r w:rsidR="00D35B54">
        <w:t>.</w:t>
      </w:r>
      <w:r w:rsidR="00AD658B">
        <w:t xml:space="preserve"> Donc il n’y a pas besoin d</w:t>
      </w:r>
      <w:r w:rsidR="004A0418">
        <w:t>’installation</w:t>
      </w:r>
      <w:r w:rsidR="009621A2">
        <w:t xml:space="preserve"> l</w:t>
      </w:r>
      <w:r w:rsidR="00416A0A">
        <w:t xml:space="preserve">’outil est de base </w:t>
      </w:r>
      <w:r w:rsidR="00471FC4">
        <w:t>sur l’appareil</w:t>
      </w:r>
    </w:p>
    <w:p w14:paraId="5E3D5935" w14:textId="77777777" w:rsidR="00D35B54" w:rsidRDefault="00D16E87" w:rsidP="00D35B54">
      <w:pPr>
        <w:keepNext/>
      </w:pPr>
      <w:r>
        <w:rPr>
          <w:noProof/>
          <w:lang w:eastAsia="fr-FR"/>
        </w:rPr>
        <w:drawing>
          <wp:inline distT="0" distB="0" distL="0" distR="0" wp14:anchorId="707CC828" wp14:editId="0DAB575A">
            <wp:extent cx="1762963" cy="988776"/>
            <wp:effectExtent l="0" t="0" r="8890" b="1905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3407" cy="10058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01FC4E" w14:textId="02FA74A9" w:rsidR="007973FC" w:rsidRDefault="00D35B54" w:rsidP="007973FC">
      <w:pPr>
        <w:pStyle w:val="Lgende"/>
      </w:pPr>
      <w:bookmarkStart w:id="28" w:name="_Toc129630447"/>
      <w:bookmarkStart w:id="29" w:name="_Toc129630806"/>
      <w:bookmarkStart w:id="30" w:name="_Toc129645602"/>
      <w:r>
        <w:t>Figure</w:t>
      </w:r>
      <w:r w:rsidR="002C00A2">
        <w:t> </w:t>
      </w:r>
      <w:r w:rsidR="00F45997">
        <w:fldChar w:fldCharType="begin"/>
      </w:r>
      <w:r w:rsidR="00F45997">
        <w:instrText xml:space="preserve"> SEQ Figure \* ARABIC </w:instrText>
      </w:r>
      <w:r w:rsidR="00F45997">
        <w:fldChar w:fldCharType="separate"/>
      </w:r>
      <w:r w:rsidR="007954CF">
        <w:rPr>
          <w:noProof/>
        </w:rPr>
        <w:t>3</w:t>
      </w:r>
      <w:r w:rsidR="00F45997">
        <w:rPr>
          <w:noProof/>
        </w:rPr>
        <w:fldChar w:fldCharType="end"/>
      </w:r>
      <w:r>
        <w:t xml:space="preserve"> recherche assistance rapide</w:t>
      </w:r>
      <w:bookmarkEnd w:id="28"/>
      <w:bookmarkEnd w:id="29"/>
      <w:bookmarkEnd w:id="30"/>
    </w:p>
    <w:p w14:paraId="7B481F57" w14:textId="25A14C22" w:rsidR="007973FC" w:rsidRPr="007973FC" w:rsidRDefault="007973FC" w:rsidP="007973FC">
      <w:r>
        <w:t xml:space="preserve">Ensuite on prend </w:t>
      </w:r>
      <w:r w:rsidR="00F26DBA">
        <w:t>le code fourni par l’assistance rapide</w:t>
      </w:r>
      <w:r w:rsidR="00345480">
        <w:t xml:space="preserve"> </w:t>
      </w:r>
      <w:r w:rsidR="00902FDD">
        <w:t>sur le pc du technicien</w:t>
      </w:r>
      <w:r w:rsidR="000132B4">
        <w:t>.</w:t>
      </w:r>
    </w:p>
    <w:p w14:paraId="441DBA7A" w14:textId="5C4F6C6E" w:rsidR="00F26DBA" w:rsidRDefault="00A36EC5" w:rsidP="00F26DBA">
      <w:pPr>
        <w:keepNext/>
      </w:pPr>
      <w:r>
        <w:rPr>
          <w:noProof/>
          <w:lang w:eastAsia="fr-FR"/>
        </w:rPr>
        <w:drawing>
          <wp:inline distT="0" distB="0" distL="0" distR="0" wp14:anchorId="1D7243DA" wp14:editId="54E55276">
            <wp:extent cx="1669383" cy="2409245"/>
            <wp:effectExtent l="0" t="0" r="7620" b="0"/>
            <wp:docPr id="16" name="Image 16" descr="Une image contenant texte, téléphone, téléphone mobile,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 16" descr="Une image contenant texte, téléphone, téléphone mobile, capture d’écran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7141" cy="24348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F47B01" w14:textId="69C9408D" w:rsidR="00D16E87" w:rsidRDefault="00F26DBA" w:rsidP="00F26DBA">
      <w:pPr>
        <w:pStyle w:val="Lgende"/>
      </w:pPr>
      <w:bookmarkStart w:id="31" w:name="_Toc129630448"/>
      <w:bookmarkStart w:id="32" w:name="_Toc129630807"/>
      <w:bookmarkStart w:id="33" w:name="_Toc129645603"/>
      <w:r>
        <w:t>Figure</w:t>
      </w:r>
      <w:r w:rsidR="002C00A2">
        <w:t> </w:t>
      </w:r>
      <w:r w:rsidR="00F45997">
        <w:fldChar w:fldCharType="begin"/>
      </w:r>
      <w:r w:rsidR="00F45997">
        <w:instrText xml:space="preserve"> SEQ Figure \* ARABIC </w:instrText>
      </w:r>
      <w:r w:rsidR="00F45997">
        <w:fldChar w:fldCharType="separate"/>
      </w:r>
      <w:r w:rsidR="007954CF">
        <w:rPr>
          <w:noProof/>
        </w:rPr>
        <w:t>4</w:t>
      </w:r>
      <w:r w:rsidR="00F45997">
        <w:rPr>
          <w:noProof/>
        </w:rPr>
        <w:fldChar w:fldCharType="end"/>
      </w:r>
      <w:r>
        <w:t xml:space="preserve"> code de connexion</w:t>
      </w:r>
      <w:bookmarkEnd w:id="31"/>
      <w:bookmarkEnd w:id="32"/>
      <w:bookmarkEnd w:id="33"/>
    </w:p>
    <w:p w14:paraId="58493ABB" w14:textId="4A1C89B1" w:rsidR="00F26DBA" w:rsidRPr="00F26DBA" w:rsidRDefault="00F26DBA" w:rsidP="00F26DBA">
      <w:r>
        <w:t xml:space="preserve">Ensuite on entre le code dans le pc du </w:t>
      </w:r>
      <w:r w:rsidR="00345480">
        <w:t xml:space="preserve">client et on </w:t>
      </w:r>
      <w:r w:rsidR="004A19F5">
        <w:t>envoie</w:t>
      </w:r>
      <w:r w:rsidR="00345480">
        <w:t xml:space="preserve"> une demande de connexion.</w:t>
      </w:r>
    </w:p>
    <w:p w14:paraId="4DD9C6EE" w14:textId="77777777" w:rsidR="00902FDD" w:rsidRDefault="00D16E87" w:rsidP="00902FDD">
      <w:pPr>
        <w:keepNext/>
      </w:pPr>
      <w:r>
        <w:rPr>
          <w:noProof/>
          <w:lang w:eastAsia="fr-FR"/>
        </w:rPr>
        <w:lastRenderedPageBreak/>
        <w:drawing>
          <wp:inline distT="0" distB="0" distL="0" distR="0" wp14:anchorId="6CC6FCCF" wp14:editId="28DD8CC2">
            <wp:extent cx="1894637" cy="2829430"/>
            <wp:effectExtent l="0" t="0" r="0" b="0"/>
            <wp:docPr id="21" name="Image 2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 21" descr="Une image contenant texte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7722" cy="28489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39A725" w14:textId="6822C17F" w:rsidR="00A36EC5" w:rsidRDefault="00902FDD" w:rsidP="00902FDD">
      <w:pPr>
        <w:pStyle w:val="Lgende"/>
        <w:rPr>
          <w:noProof/>
        </w:rPr>
      </w:pPr>
      <w:bookmarkStart w:id="34" w:name="_Toc129630449"/>
      <w:bookmarkStart w:id="35" w:name="_Toc129630808"/>
      <w:bookmarkStart w:id="36" w:name="_Toc129645604"/>
      <w:r>
        <w:t>Figure</w:t>
      </w:r>
      <w:r w:rsidR="002C00A2">
        <w:t> </w:t>
      </w:r>
      <w:r w:rsidR="00F45997">
        <w:fldChar w:fldCharType="begin"/>
      </w:r>
      <w:r w:rsidR="00F45997">
        <w:instrText xml:space="preserve"> SEQ Figure \* ARABIC </w:instrText>
      </w:r>
      <w:r w:rsidR="00F45997">
        <w:fldChar w:fldCharType="separate"/>
      </w:r>
      <w:r w:rsidR="007954CF">
        <w:rPr>
          <w:noProof/>
        </w:rPr>
        <w:t>5</w:t>
      </w:r>
      <w:r w:rsidR="00F45997">
        <w:rPr>
          <w:noProof/>
        </w:rPr>
        <w:fldChar w:fldCharType="end"/>
      </w:r>
      <w:r>
        <w:t xml:space="preserve"> entrer le code</w:t>
      </w:r>
      <w:bookmarkEnd w:id="34"/>
      <w:bookmarkEnd w:id="35"/>
      <w:bookmarkEnd w:id="36"/>
    </w:p>
    <w:p w14:paraId="1BB6DE19" w14:textId="77777777" w:rsidR="00B137CD" w:rsidRPr="00B137CD" w:rsidRDefault="00B137CD" w:rsidP="00B137CD"/>
    <w:p w14:paraId="575A16A9" w14:textId="61B1F0D2" w:rsidR="00902FDD" w:rsidRDefault="00A36EC5" w:rsidP="00102802">
      <w:pPr>
        <w:rPr>
          <w:noProof/>
        </w:rPr>
      </w:pPr>
      <w:r>
        <w:rPr>
          <w:noProof/>
        </w:rPr>
        <w:t xml:space="preserve"> </w:t>
      </w:r>
      <w:r w:rsidR="00902FDD">
        <w:rPr>
          <w:noProof/>
        </w:rPr>
        <w:t>Ensuite on demande l</w:t>
      </w:r>
      <w:r w:rsidR="001529E2">
        <w:rPr>
          <w:noProof/>
        </w:rPr>
        <w:t>a prise de contrôle depuis le pc du technicien.</w:t>
      </w:r>
    </w:p>
    <w:p w14:paraId="4B9C39FC" w14:textId="77777777" w:rsidR="0011230A" w:rsidRDefault="00902FDD" w:rsidP="0011230A">
      <w:pPr>
        <w:keepNext/>
      </w:pPr>
      <w:r>
        <w:rPr>
          <w:noProof/>
          <w:lang w:eastAsia="fr-FR"/>
        </w:rPr>
        <w:drawing>
          <wp:inline distT="0" distB="0" distL="0" distR="0" wp14:anchorId="7CA79253" wp14:editId="43A56347">
            <wp:extent cx="5720715" cy="453390"/>
            <wp:effectExtent l="0" t="0" r="0" b="3810"/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715" cy="453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E1FA62" w14:textId="1D7A7CE8" w:rsidR="00915B0B" w:rsidRPr="00915B0B" w:rsidRDefault="0011230A" w:rsidP="00731224">
      <w:pPr>
        <w:pStyle w:val="Lgende"/>
      </w:pPr>
      <w:bookmarkStart w:id="37" w:name="_Toc129630450"/>
      <w:bookmarkStart w:id="38" w:name="_Toc129630809"/>
      <w:bookmarkStart w:id="39" w:name="_Toc129645605"/>
      <w:r>
        <w:t>Figure</w:t>
      </w:r>
      <w:r w:rsidR="002C00A2">
        <w:t> </w:t>
      </w:r>
      <w:r w:rsidR="00F45997">
        <w:fldChar w:fldCharType="begin"/>
      </w:r>
      <w:r w:rsidR="00F45997">
        <w:instrText xml:space="preserve"> SEQ Figure \* ARABIC </w:instrText>
      </w:r>
      <w:r w:rsidR="00F45997">
        <w:fldChar w:fldCharType="separate"/>
      </w:r>
      <w:r w:rsidR="007954CF">
        <w:rPr>
          <w:noProof/>
        </w:rPr>
        <w:t>6</w:t>
      </w:r>
      <w:r w:rsidR="00F45997">
        <w:rPr>
          <w:noProof/>
        </w:rPr>
        <w:fldChar w:fldCharType="end"/>
      </w:r>
      <w:r>
        <w:t xml:space="preserve"> demande de prise de </w:t>
      </w:r>
      <w:r w:rsidR="00915B0B">
        <w:t>contrôle</w:t>
      </w:r>
      <w:bookmarkEnd w:id="37"/>
      <w:bookmarkEnd w:id="38"/>
      <w:bookmarkEnd w:id="39"/>
    </w:p>
    <w:p w14:paraId="362DC4C2" w14:textId="6B7A4489" w:rsidR="001529E2" w:rsidRDefault="0011230A" w:rsidP="00102802">
      <w:pPr>
        <w:rPr>
          <w:noProof/>
        </w:rPr>
      </w:pPr>
      <w:r>
        <w:rPr>
          <w:noProof/>
        </w:rPr>
        <w:t>Après le pc du client doit accepter la demande de prise de contrôle.</w:t>
      </w:r>
    </w:p>
    <w:p w14:paraId="781CBF3E" w14:textId="32E5E281" w:rsidR="0011230A" w:rsidRDefault="00915B0B" w:rsidP="0011230A">
      <w:pPr>
        <w:keepNext/>
      </w:pPr>
      <w:r>
        <w:rPr>
          <w:noProof/>
          <w:lang w:eastAsia="fr-FR"/>
        </w:rPr>
        <w:drawing>
          <wp:inline distT="0" distB="0" distL="0" distR="0" wp14:anchorId="637C0078" wp14:editId="4E45BC34">
            <wp:extent cx="1768318" cy="2640787"/>
            <wp:effectExtent l="0" t="0" r="3810" b="7620"/>
            <wp:docPr id="22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3638" cy="26487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B7328A" w14:textId="75065E56" w:rsidR="00731224" w:rsidRPr="00731224" w:rsidRDefault="0011230A" w:rsidP="00B137CD">
      <w:pPr>
        <w:pStyle w:val="Lgende"/>
      </w:pPr>
      <w:bookmarkStart w:id="40" w:name="_Toc129630451"/>
      <w:bookmarkStart w:id="41" w:name="_Toc129630810"/>
      <w:bookmarkStart w:id="42" w:name="_Toc129645606"/>
      <w:r>
        <w:t xml:space="preserve">Figure </w:t>
      </w:r>
      <w:r w:rsidR="00F45997">
        <w:fldChar w:fldCharType="begin"/>
      </w:r>
      <w:r w:rsidR="00F45997">
        <w:instrText xml:space="preserve"> SEQ Figure \* ARABIC </w:instrText>
      </w:r>
      <w:r w:rsidR="00F45997">
        <w:fldChar w:fldCharType="separate"/>
      </w:r>
      <w:r w:rsidR="007954CF">
        <w:rPr>
          <w:noProof/>
        </w:rPr>
        <w:t>7</w:t>
      </w:r>
      <w:r w:rsidR="00F45997">
        <w:rPr>
          <w:noProof/>
        </w:rPr>
        <w:fldChar w:fldCharType="end"/>
      </w:r>
      <w:r w:rsidR="002C00A2">
        <w:t> </w:t>
      </w:r>
      <w:r>
        <w:t>acceptation de la prise de contrôle</w:t>
      </w:r>
      <w:bookmarkEnd w:id="40"/>
      <w:bookmarkEnd w:id="41"/>
      <w:bookmarkEnd w:id="42"/>
    </w:p>
    <w:p w14:paraId="49AE93F8" w14:textId="457B2792" w:rsidR="0011230A" w:rsidRDefault="00CF3AF3" w:rsidP="00102802">
      <w:r>
        <w:t xml:space="preserve">Maintenant on a accès </w:t>
      </w:r>
      <w:r w:rsidR="00C27197">
        <w:t>au pc du client avec le pc du technicien.</w:t>
      </w:r>
    </w:p>
    <w:p w14:paraId="6D4862A1" w14:textId="77777777" w:rsidR="00C27197" w:rsidRDefault="00A36EC5" w:rsidP="00C27197">
      <w:pPr>
        <w:keepNext/>
      </w:pPr>
      <w:r>
        <w:rPr>
          <w:noProof/>
          <w:lang w:eastAsia="fr-FR"/>
        </w:rPr>
        <w:lastRenderedPageBreak/>
        <w:drawing>
          <wp:inline distT="0" distB="0" distL="0" distR="0" wp14:anchorId="5811E74B" wp14:editId="650816E0">
            <wp:extent cx="3540557" cy="1989699"/>
            <wp:effectExtent l="0" t="0" r="3175" b="0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1450" cy="19958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C5F814" w14:textId="019D57C0" w:rsidR="0011230A" w:rsidRDefault="00C27197" w:rsidP="00C27197">
      <w:pPr>
        <w:pStyle w:val="Lgende"/>
      </w:pPr>
      <w:bookmarkStart w:id="43" w:name="_Toc129630452"/>
      <w:bookmarkStart w:id="44" w:name="_Toc129630811"/>
      <w:bookmarkStart w:id="45" w:name="_Toc129645607"/>
      <w:r>
        <w:t xml:space="preserve">Figure </w:t>
      </w:r>
      <w:r w:rsidR="00F45997">
        <w:fldChar w:fldCharType="begin"/>
      </w:r>
      <w:r w:rsidR="00F45997">
        <w:instrText xml:space="preserve"> SEQ Figure \* ARABIC </w:instrText>
      </w:r>
      <w:r w:rsidR="00F45997">
        <w:fldChar w:fldCharType="separate"/>
      </w:r>
      <w:r w:rsidR="007954CF">
        <w:rPr>
          <w:noProof/>
        </w:rPr>
        <w:t>8</w:t>
      </w:r>
      <w:r w:rsidR="00F45997">
        <w:rPr>
          <w:noProof/>
        </w:rPr>
        <w:fldChar w:fldCharType="end"/>
      </w:r>
      <w:r w:rsidR="002C00A2">
        <w:t> </w:t>
      </w:r>
      <w:r>
        <w:t>accès accepté</w:t>
      </w:r>
      <w:bookmarkEnd w:id="43"/>
      <w:bookmarkEnd w:id="44"/>
      <w:bookmarkEnd w:id="45"/>
    </w:p>
    <w:p w14:paraId="3FDB5B73" w14:textId="6416A1EF" w:rsidR="007402B2" w:rsidRDefault="00B23455" w:rsidP="00102802">
      <w:r>
        <w:t xml:space="preserve">Après </w:t>
      </w:r>
      <w:r w:rsidR="007402B2">
        <w:t>on ne peut pas</w:t>
      </w:r>
      <w:r>
        <w:t xml:space="preserve"> faire grand-chose avec cet outil </w:t>
      </w:r>
      <w:r w:rsidR="005B59DA">
        <w:t>comme le partage de fichier</w:t>
      </w:r>
      <w:r w:rsidR="002C00A2">
        <w:t>,</w:t>
      </w:r>
      <w:r w:rsidR="005B59DA">
        <w:t xml:space="preserve"> </w:t>
      </w:r>
      <w:r w:rsidR="007402B2">
        <w:t>mais on peut faire de la maintenance rapide.</w:t>
      </w:r>
      <w:r w:rsidR="000132B4">
        <w:t xml:space="preserve"> Et dans cet outil il n’y avait pas de configu</w:t>
      </w:r>
      <w:r w:rsidR="00196493">
        <w:t>ration à faire.</w:t>
      </w:r>
    </w:p>
    <w:p w14:paraId="39C9E069" w14:textId="7513260C" w:rsidR="000C296E" w:rsidRDefault="007402B2" w:rsidP="00102802">
      <w:r>
        <w:t xml:space="preserve">Après le client peut </w:t>
      </w:r>
      <w:r w:rsidR="000132B4">
        <w:t>arrêter le partage d’écran quand il veut.</w:t>
      </w:r>
    </w:p>
    <w:p w14:paraId="5C00B7A5" w14:textId="77777777" w:rsidR="00B137CD" w:rsidRDefault="00B137CD" w:rsidP="00102802"/>
    <w:p w14:paraId="5A8FB1CC" w14:textId="77777777" w:rsidR="00B137CD" w:rsidRDefault="00B137CD" w:rsidP="00102802"/>
    <w:p w14:paraId="41DF84CE" w14:textId="60F8EC83" w:rsidR="001529A7" w:rsidRDefault="002917C1" w:rsidP="00EA4999">
      <w:pPr>
        <w:pStyle w:val="Titre1"/>
      </w:pPr>
      <w:bookmarkStart w:id="46" w:name="_Toc129636901"/>
      <w:r>
        <w:t>Team</w:t>
      </w:r>
      <w:r w:rsidR="00EA4999">
        <w:t>Viewer</w:t>
      </w:r>
      <w:bookmarkEnd w:id="46"/>
    </w:p>
    <w:p w14:paraId="1116ED8E" w14:textId="77777777" w:rsidR="003B1E0E" w:rsidRDefault="003B1E0E" w:rsidP="003B1E0E"/>
    <w:p w14:paraId="2BCD7FBF" w14:textId="3CBBEF04" w:rsidR="00D91A3B" w:rsidRDefault="00D91A3B" w:rsidP="003B1E0E">
      <w:r>
        <w:t xml:space="preserve">L’installation de </w:t>
      </w:r>
      <w:r w:rsidR="002E3A16">
        <w:t>TeamViewer</w:t>
      </w:r>
      <w:r w:rsidR="00385DF2">
        <w:t xml:space="preserve"> n’a rien de particulier, l’application est </w:t>
      </w:r>
      <w:r w:rsidR="002E3A16">
        <w:t>installée</w:t>
      </w:r>
      <w:r w:rsidR="00385DF2">
        <w:t xml:space="preserve"> </w:t>
      </w:r>
      <w:ins w:id="47" w:author="He" w:date="2023-03-18T17:10:00Z">
        <w:r w:rsidR="00B63831">
          <w:t xml:space="preserve">quelle version ? </w:t>
        </w:r>
      </w:ins>
      <w:r w:rsidR="00385DF2">
        <w:t>sur la machine</w:t>
      </w:r>
      <w:r w:rsidR="005B1B01">
        <w:t>, nous n’avons pas changé les paramètres d’installation</w:t>
      </w:r>
      <w:ins w:id="48" w:author="He" w:date="2023-03-18T17:11:00Z">
        <w:r w:rsidR="00B63831">
          <w:t xml:space="preserve"> vous auriez pu au moins les </w:t>
        </w:r>
        <w:proofErr w:type="gramStart"/>
        <w:r w:rsidR="00B63831">
          <w:t>regarder !</w:t>
        </w:r>
      </w:ins>
      <w:r w:rsidR="005B1B01">
        <w:t>.</w:t>
      </w:r>
      <w:proofErr w:type="gramEnd"/>
      <w:r w:rsidR="0059514F">
        <w:t xml:space="preserve"> Voici comment l’application se présente :</w:t>
      </w:r>
    </w:p>
    <w:p w14:paraId="1F679697" w14:textId="77777777" w:rsidR="007954CF" w:rsidRDefault="0059514F" w:rsidP="007954CF">
      <w:pPr>
        <w:keepNext/>
        <w:jc w:val="center"/>
      </w:pPr>
      <w:r>
        <w:rPr>
          <w:noProof/>
          <w:lang w:eastAsia="fr-FR"/>
        </w:rPr>
        <mc:AlternateContent>
          <mc:Choice Requires="wps">
            <w:drawing>
              <wp:inline distT="0" distB="0" distL="0" distR="0" wp14:anchorId="2EC5BD84" wp14:editId="1547F83D">
                <wp:extent cx="304800" cy="304800"/>
                <wp:effectExtent l="0" t="0" r="0" b="0"/>
                <wp:docPr id="15" name="Rectangle 1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 xmlns:w16du="http://schemas.microsoft.com/office/word/2023/wordml/word16du">
            <w:pict>
              <v:rect w14:anchorId="44DB7F2B" id="Rectangle 1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>
        <w:rPr>
          <w:noProof/>
          <w:lang w:eastAsia="fr-FR"/>
        </w:rPr>
        <w:drawing>
          <wp:inline distT="0" distB="0" distL="0" distR="0" wp14:anchorId="3B766E48" wp14:editId="2C70721D">
            <wp:extent cx="3848100" cy="2608248"/>
            <wp:effectExtent l="0" t="0" r="0" b="1905"/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8151" cy="262183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1A061EB" w14:textId="5D1FD2F2" w:rsidR="0059514F" w:rsidRDefault="007954CF" w:rsidP="007954CF">
      <w:pPr>
        <w:pStyle w:val="Lgende"/>
        <w:jc w:val="center"/>
      </w:pPr>
      <w:bookmarkStart w:id="49" w:name="_Toc129645608"/>
      <w:r>
        <w:t>Figure</w:t>
      </w:r>
      <w:r w:rsidR="002C00A2">
        <w:t> </w:t>
      </w:r>
      <w:r w:rsidR="00F45997">
        <w:fldChar w:fldCharType="begin"/>
      </w:r>
      <w:r w:rsidR="00F45997">
        <w:instrText xml:space="preserve"> SEQ Figure \* ARABIC </w:instrText>
      </w:r>
      <w:r w:rsidR="00F45997">
        <w:fldChar w:fldCharType="separate"/>
      </w:r>
      <w:r>
        <w:rPr>
          <w:noProof/>
        </w:rPr>
        <w:t>9</w:t>
      </w:r>
      <w:r w:rsidR="00F45997">
        <w:rPr>
          <w:noProof/>
        </w:rPr>
        <w:fldChar w:fldCharType="end"/>
      </w:r>
      <w:r>
        <w:t>page d</w:t>
      </w:r>
      <w:r w:rsidR="002C00A2">
        <w:t>’</w:t>
      </w:r>
      <w:r>
        <w:t>acc</w:t>
      </w:r>
      <w:r w:rsidR="002C00A2">
        <w:t>ue</w:t>
      </w:r>
      <w:r>
        <w:t>il</w:t>
      </w:r>
      <w:bookmarkEnd w:id="49"/>
    </w:p>
    <w:p w14:paraId="69979677" w14:textId="3E36D5F1" w:rsidR="00EC2CC6" w:rsidRDefault="00CC16E8" w:rsidP="00132FD1">
      <w:proofErr w:type="spellStart"/>
      <w:r>
        <w:t>L’id</w:t>
      </w:r>
      <w:proofErr w:type="spellEnd"/>
      <w:r>
        <w:t xml:space="preserve"> et le mot de passe sont généré</w:t>
      </w:r>
      <w:r w:rsidR="002C00A2">
        <w:t>s</w:t>
      </w:r>
      <w:r w:rsidR="00E360B0">
        <w:t xml:space="preserve"> </w:t>
      </w:r>
      <w:r>
        <w:t>automatiquement</w:t>
      </w:r>
      <w:r w:rsidR="008305AA">
        <w:t xml:space="preserve"> et seront donnés au technicien</w:t>
      </w:r>
      <w:r w:rsidR="00B52A63">
        <w:t xml:space="preserve"> qui les </w:t>
      </w:r>
      <w:r w:rsidR="006F70D0">
        <w:t>utilisera</w:t>
      </w:r>
      <w:r w:rsidR="00B52A63">
        <w:t xml:space="preserve"> pour avoir accès </w:t>
      </w:r>
      <w:r w:rsidR="00C256FF">
        <w:t>au pc.</w:t>
      </w:r>
      <w:r w:rsidR="009D3447">
        <w:t xml:space="preserve"> Nous pouvons</w:t>
      </w:r>
      <w:r w:rsidR="00752327">
        <w:t xml:space="preserve"> </w:t>
      </w:r>
      <w:r w:rsidR="00B3256F">
        <w:t>voir qu’il y a plusieurs options que nous observerons après les tests suivants.</w:t>
      </w:r>
    </w:p>
    <w:p w14:paraId="44C09482" w14:textId="5F5EE869" w:rsidR="0096738B" w:rsidRDefault="007954CF" w:rsidP="00132FD1">
      <w:r>
        <w:rPr>
          <w:noProof/>
          <w:lang w:eastAsia="fr-FR"/>
        </w:rPr>
        <w:lastRenderedPageBreak/>
        <mc:AlternateContent>
          <mc:Choice Requires="wps">
            <w:drawing>
              <wp:anchor distT="0" distB="0" distL="114300" distR="114300" simplePos="0" relativeHeight="251658256" behindDoc="1" locked="0" layoutInCell="1" allowOverlap="1" wp14:anchorId="7E90D500" wp14:editId="44BDA365">
                <wp:simplePos x="0" y="0"/>
                <wp:positionH relativeFrom="column">
                  <wp:posOffset>0</wp:posOffset>
                </wp:positionH>
                <wp:positionV relativeFrom="paragraph">
                  <wp:posOffset>2114550</wp:posOffset>
                </wp:positionV>
                <wp:extent cx="239077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83" name="Zone de texte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907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E06B65E" w14:textId="775F6C8F" w:rsidR="006B2E05" w:rsidRPr="00C57BB5" w:rsidRDefault="006B2E05" w:rsidP="007954CF">
                            <w:pPr>
                              <w:pStyle w:val="Lgende"/>
                              <w:rPr>
                                <w:noProof/>
                              </w:rPr>
                            </w:pPr>
                            <w:bookmarkStart w:id="50" w:name="_Toc129645609"/>
                            <w:r>
                              <w:t xml:space="preserve">Figure </w:t>
                            </w:r>
                            <w:r w:rsidR="00F45997">
                              <w:fldChar w:fldCharType="begin"/>
                            </w:r>
                            <w:r w:rsidR="00F45997">
                              <w:instrText xml:space="preserve"> SEQ Figure \* ARABIC </w:instrText>
                            </w:r>
                            <w:r w:rsidR="00F45997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10</w:t>
                            </w:r>
                            <w:r w:rsidR="00F45997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 connexion</w:t>
                            </w:r>
                            <w:bookmarkEnd w:id="50"/>
                            <w:r>
                              <w:t>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E90D500" id="Zone de texte 83" o:spid="_x0000_s1027" type="#_x0000_t202" style="position:absolute;margin-left:0;margin-top:166.5pt;width:188.25pt;height:.05pt;z-index:-251658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" stroked="f">
                <v:textbox style="mso-fit-shape-to-text:t" inset="0,0,0,0">
                  <w:txbxContent>
                    <w:p w14:paraId="5E06B65E" w14:textId="775F6C8F" w:rsidR="006B2E05" w:rsidRPr="00C57BB5" w:rsidRDefault="006B2E05" w:rsidP="007954CF">
                      <w:pPr>
                        <w:pStyle w:val="Lgende"/>
                        <w:rPr>
                          <w:noProof/>
                        </w:rPr>
                      </w:pPr>
                      <w:bookmarkStart w:id="51" w:name="_Toc129645609"/>
                      <w:r>
                        <w:t xml:space="preserve">Figure </w:t>
                      </w:r>
                      <w:r w:rsidR="00F45997">
                        <w:fldChar w:fldCharType="begin"/>
                      </w:r>
                      <w:r w:rsidR="00F45997">
                        <w:instrText xml:space="preserve"> SEQ Figure \* ARABIC </w:instrText>
                      </w:r>
                      <w:r w:rsidR="00F45997">
                        <w:fldChar w:fldCharType="separate"/>
                      </w:r>
                      <w:r>
                        <w:rPr>
                          <w:noProof/>
                        </w:rPr>
                        <w:t>10</w:t>
                      </w:r>
                      <w:r w:rsidR="00F45997">
                        <w:rPr>
                          <w:noProof/>
                        </w:rPr>
                        <w:fldChar w:fldCharType="end"/>
                      </w:r>
                      <w:r>
                        <w:t> connexion</w:t>
                      </w:r>
                      <w:bookmarkEnd w:id="51"/>
                      <w:r>
                        <w:t>s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2449FD">
        <w:rPr>
          <w:noProof/>
          <w:lang w:eastAsia="fr-FR"/>
        </w:rPr>
        <w:drawing>
          <wp:anchor distT="0" distB="0" distL="114300" distR="114300" simplePos="0" relativeHeight="251658243" behindDoc="1" locked="0" layoutInCell="1" allowOverlap="1" wp14:anchorId="6ADF18E4" wp14:editId="3B0A2B7A">
            <wp:simplePos x="914400" y="5314950"/>
            <wp:positionH relativeFrom="column">
              <wp:align>left</wp:align>
            </wp:positionH>
            <wp:positionV relativeFrom="paragraph">
              <wp:align>top</wp:align>
            </wp:positionV>
            <wp:extent cx="2390775" cy="2057400"/>
            <wp:effectExtent l="0" t="0" r="9525" b="0"/>
            <wp:wrapTight wrapText="bothSides">
              <wp:wrapPolygon edited="0">
                <wp:start x="0" y="0"/>
                <wp:lineTo x="0" y="21400"/>
                <wp:lineTo x="21514" y="21400"/>
                <wp:lineTo x="21514" y="0"/>
                <wp:lineTo x="0" y="0"/>
              </wp:wrapPolygon>
            </wp:wrapTight>
            <wp:docPr id="27" name="Imag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0775" cy="2057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A43D22">
        <w:t xml:space="preserve">Le pc </w:t>
      </w:r>
      <w:r w:rsidR="00F336AF">
        <w:t xml:space="preserve">du </w:t>
      </w:r>
      <w:r w:rsidR="00C910FE">
        <w:t>technicien</w:t>
      </w:r>
      <w:r w:rsidR="00DE10A2">
        <w:t xml:space="preserve"> </w:t>
      </w:r>
      <w:r w:rsidR="00723594">
        <w:t xml:space="preserve">a maintenant accès </w:t>
      </w:r>
      <w:r w:rsidR="008674E6">
        <w:t>au client</w:t>
      </w:r>
      <w:r w:rsidR="00E105C7">
        <w:t>,</w:t>
      </w:r>
      <w:r w:rsidR="007B3E41">
        <w:t xml:space="preserve"> on peut voir </w:t>
      </w:r>
      <w:r w:rsidR="00290B57">
        <w:t xml:space="preserve">qu’il est possible </w:t>
      </w:r>
      <w:r w:rsidR="007C32A5">
        <w:t>de faire un appel vidéo</w:t>
      </w:r>
      <w:r w:rsidR="00AD4323">
        <w:t>, d’envoyer des messages entre l’utilisateur et le technicien</w:t>
      </w:r>
      <w:r w:rsidR="00C235F5">
        <w:t xml:space="preserve">. Il est aussi possible pour le client de </w:t>
      </w:r>
      <w:r w:rsidR="00EC55DC">
        <w:t>dé</w:t>
      </w:r>
      <w:r w:rsidR="00C235F5">
        <w:t>connecter</w:t>
      </w:r>
      <w:r w:rsidR="00EC55DC">
        <w:t xml:space="preserve"> </w:t>
      </w:r>
      <w:r w:rsidR="008F54EE">
        <w:t>le technicien</w:t>
      </w:r>
      <w:r w:rsidR="00A303B9">
        <w:t>.</w:t>
      </w:r>
    </w:p>
    <w:p w14:paraId="79A50287" w14:textId="766DC0F3" w:rsidR="002449FD" w:rsidRDefault="002449FD" w:rsidP="00132FD1">
      <w:r>
        <w:br w:type="textWrapping" w:clear="all"/>
      </w:r>
    </w:p>
    <w:p w14:paraId="454ECA8F" w14:textId="7FEAAAED" w:rsidR="00CB3D10" w:rsidRDefault="00CB3D10" w:rsidP="00E53D27">
      <w:pPr>
        <w:pStyle w:val="Titre2"/>
      </w:pPr>
      <w:bookmarkStart w:id="52" w:name="_Toc129636902"/>
      <w:r>
        <w:t>Test de l’imprimante</w:t>
      </w:r>
      <w:bookmarkEnd w:id="52"/>
      <w:r>
        <w:t xml:space="preserve"> </w:t>
      </w:r>
    </w:p>
    <w:p w14:paraId="78D04FE9" w14:textId="3324C1AE" w:rsidR="008A7F79" w:rsidRDefault="00B15387" w:rsidP="00CB3D10">
      <w:r>
        <w:t xml:space="preserve">Le technicien </w:t>
      </w:r>
      <w:r w:rsidR="00370DE8">
        <w:t xml:space="preserve">est allé </w:t>
      </w:r>
      <w:r w:rsidR="00FD56FF">
        <w:t>sur le panneau de configuration</w:t>
      </w:r>
      <w:r w:rsidR="00E53D27">
        <w:t>.</w:t>
      </w:r>
    </w:p>
    <w:p w14:paraId="1FE4A933" w14:textId="77777777" w:rsidR="007954CF" w:rsidRDefault="00E53D27" w:rsidP="007954CF">
      <w:pPr>
        <w:keepNext/>
      </w:pPr>
      <w:r>
        <w:rPr>
          <w:noProof/>
          <w:lang w:eastAsia="fr-FR"/>
        </w:rPr>
        <w:drawing>
          <wp:inline distT="0" distB="0" distL="0" distR="0" wp14:anchorId="3961061F" wp14:editId="115B7987">
            <wp:extent cx="4305300" cy="1194171"/>
            <wp:effectExtent l="0" t="0" r="0" b="6350"/>
            <wp:docPr id="29" name="Imag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1356" cy="119862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8D0655D" w14:textId="1FF72210" w:rsidR="00E53D27" w:rsidRDefault="007954CF" w:rsidP="007954CF">
      <w:pPr>
        <w:pStyle w:val="Lgende"/>
      </w:pPr>
      <w:bookmarkStart w:id="53" w:name="_Toc129645610"/>
      <w:r>
        <w:t>Figure</w:t>
      </w:r>
      <w:r w:rsidR="002C00A2">
        <w:t> </w:t>
      </w:r>
      <w:r w:rsidR="00F45997">
        <w:fldChar w:fldCharType="begin"/>
      </w:r>
      <w:r w:rsidR="00F45997">
        <w:instrText xml:space="preserve"> SEQ Figure \* ARABIC </w:instrText>
      </w:r>
      <w:r w:rsidR="00F45997">
        <w:fldChar w:fldCharType="separate"/>
      </w:r>
      <w:r>
        <w:rPr>
          <w:noProof/>
        </w:rPr>
        <w:t>11</w:t>
      </w:r>
      <w:r w:rsidR="00F45997">
        <w:rPr>
          <w:noProof/>
        </w:rPr>
        <w:fldChar w:fldCharType="end"/>
      </w:r>
      <w:r>
        <w:t xml:space="preserve"> imprimante</w:t>
      </w:r>
      <w:bookmarkEnd w:id="53"/>
    </w:p>
    <w:p w14:paraId="480588D6" w14:textId="194825BB" w:rsidR="00E53D27" w:rsidRDefault="00E53D27" w:rsidP="00CB3D10">
      <w:r>
        <w:t>Comme nous pouvons le voir</w:t>
      </w:r>
      <w:r w:rsidR="002C00A2">
        <w:t>,</w:t>
      </w:r>
      <w:r>
        <w:t xml:space="preserve"> l’imprimante</w:t>
      </w:r>
      <w:r w:rsidR="002C00A2">
        <w:t> </w:t>
      </w:r>
      <w:r>
        <w:t>18</w:t>
      </w:r>
      <w:r w:rsidR="00A20ABF">
        <w:t>1 n’était pas présente</w:t>
      </w:r>
      <w:r w:rsidR="0016049B">
        <w:t>,</w:t>
      </w:r>
      <w:r w:rsidR="002A0007">
        <w:t xml:space="preserve"> </w:t>
      </w:r>
      <w:r w:rsidR="002652EB">
        <w:t xml:space="preserve">il a donc fallu </w:t>
      </w:r>
      <w:r w:rsidR="003D6431">
        <w:t>aller</w:t>
      </w:r>
      <w:r w:rsidR="002652EB">
        <w:t xml:space="preserve"> la chercher.</w:t>
      </w:r>
    </w:p>
    <w:p w14:paraId="2697AE6D" w14:textId="5E0F2681" w:rsidR="00DC0633" w:rsidRDefault="00420ED8" w:rsidP="00CB3D10">
      <w:r>
        <w:t xml:space="preserve">Il a donc fallu aller chercher les </w:t>
      </w:r>
      <w:r w:rsidR="007C775E">
        <w:t>imprimantes</w:t>
      </w:r>
      <w:r w:rsidR="002A699D">
        <w:t> :</w:t>
      </w:r>
    </w:p>
    <w:p w14:paraId="49C78C4D" w14:textId="77777777" w:rsidR="007954CF" w:rsidRDefault="00C23740" w:rsidP="007954CF">
      <w:pPr>
        <w:keepNext/>
      </w:pPr>
      <w:r>
        <w:rPr>
          <w:noProof/>
          <w:lang w:eastAsia="fr-FR"/>
        </w:rPr>
        <w:drawing>
          <wp:inline distT="0" distB="0" distL="0" distR="0" wp14:anchorId="4BE3319F" wp14:editId="5D60E646">
            <wp:extent cx="3968233" cy="2295525"/>
            <wp:effectExtent l="0" t="0" r="0" b="0"/>
            <wp:docPr id="34" name="Imag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6850" cy="230629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3D82670" w14:textId="3B511B75" w:rsidR="002A699D" w:rsidRDefault="007954CF" w:rsidP="007954CF">
      <w:pPr>
        <w:pStyle w:val="Lgende"/>
      </w:pPr>
      <w:bookmarkStart w:id="54" w:name="_Toc129645611"/>
      <w:r>
        <w:t>Figure</w:t>
      </w:r>
      <w:r w:rsidR="002C00A2">
        <w:t> </w:t>
      </w:r>
      <w:r w:rsidR="00F45997">
        <w:fldChar w:fldCharType="begin"/>
      </w:r>
      <w:r w:rsidR="00F45997">
        <w:instrText xml:space="preserve"> SEQ Figure \* ARABIC </w:instrText>
      </w:r>
      <w:r w:rsidR="00F45997">
        <w:fldChar w:fldCharType="separate"/>
      </w:r>
      <w:r>
        <w:rPr>
          <w:noProof/>
        </w:rPr>
        <w:t>12</w:t>
      </w:r>
      <w:r w:rsidR="00F45997">
        <w:rPr>
          <w:noProof/>
        </w:rPr>
        <w:fldChar w:fldCharType="end"/>
      </w:r>
      <w:r>
        <w:t xml:space="preserve"> recherche d</w:t>
      </w:r>
      <w:r w:rsidR="002C00A2">
        <w:t>’</w:t>
      </w:r>
      <w:r>
        <w:t>imprimante</w:t>
      </w:r>
      <w:bookmarkEnd w:id="54"/>
    </w:p>
    <w:p w14:paraId="1631EECB" w14:textId="11E23C32" w:rsidR="002449FD" w:rsidRDefault="002449FD" w:rsidP="00132FD1"/>
    <w:p w14:paraId="627658F1" w14:textId="65118956" w:rsidR="00346D50" w:rsidRDefault="00346D50" w:rsidP="00132FD1">
      <w:r>
        <w:t xml:space="preserve">Voici donc l’imprimante que l’on va installer pour </w:t>
      </w:r>
      <w:r w:rsidR="00263334">
        <w:t>permettre son utilisation.</w:t>
      </w:r>
    </w:p>
    <w:p w14:paraId="15219FEB" w14:textId="66134243" w:rsidR="005F72BA" w:rsidRDefault="007954CF" w:rsidP="00132FD1">
      <w:r>
        <w:rPr>
          <w:noProof/>
          <w:lang w:eastAsia="fr-FR"/>
        </w:rPr>
        <w:lastRenderedPageBreak/>
        <mc:AlternateContent>
          <mc:Choice Requires="wps">
            <w:drawing>
              <wp:anchor distT="0" distB="0" distL="114300" distR="114300" simplePos="0" relativeHeight="251658257" behindDoc="1" locked="0" layoutInCell="1" allowOverlap="1" wp14:anchorId="0BE20226" wp14:editId="4E75E53E">
                <wp:simplePos x="0" y="0"/>
                <wp:positionH relativeFrom="column">
                  <wp:posOffset>0</wp:posOffset>
                </wp:positionH>
                <wp:positionV relativeFrom="paragraph">
                  <wp:posOffset>2047240</wp:posOffset>
                </wp:positionV>
                <wp:extent cx="270383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84" name="Zone de texte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038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CD8E412" w14:textId="0E52E568" w:rsidR="006B2E05" w:rsidRPr="00714CDB" w:rsidRDefault="006B2E05" w:rsidP="007954CF">
                            <w:pPr>
                              <w:pStyle w:val="Lgende"/>
                              <w:rPr>
                                <w:noProof/>
                              </w:rPr>
                            </w:pPr>
                            <w:bookmarkStart w:id="55" w:name="_Toc129645612"/>
                            <w:r>
                              <w:t>Figure </w:t>
                            </w:r>
                            <w:r w:rsidR="00F45997">
                              <w:fldChar w:fldCharType="begin"/>
                            </w:r>
                            <w:r w:rsidR="00F45997">
                              <w:instrText xml:space="preserve"> SEQ Figure \* ARABIC </w:instrText>
                            </w:r>
                            <w:r w:rsidR="00F45997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13</w:t>
                            </w:r>
                            <w:r w:rsidR="00F45997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imprimante enregistrée</w:t>
                            </w:r>
                            <w:bookmarkEnd w:id="5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BE20226" id="Zone de texte 84" o:spid="_x0000_s1028" type="#_x0000_t202" style="position:absolute;margin-left:0;margin-top:161.2pt;width:212.9pt;height:.05pt;z-index:-25165822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" stroked="f">
                <v:textbox style="mso-fit-shape-to-text:t" inset="0,0,0,0">
                  <w:txbxContent>
                    <w:p w14:paraId="5CD8E412" w14:textId="0E52E568" w:rsidR="006B2E05" w:rsidRPr="00714CDB" w:rsidRDefault="006B2E05" w:rsidP="007954CF">
                      <w:pPr>
                        <w:pStyle w:val="Lgende"/>
                        <w:rPr>
                          <w:noProof/>
                        </w:rPr>
                      </w:pPr>
                      <w:bookmarkStart w:id="56" w:name="_Toc129645612"/>
                      <w:r>
                        <w:t>Figure </w:t>
                      </w:r>
                      <w:r w:rsidR="00F45997">
                        <w:fldChar w:fldCharType="begin"/>
                      </w:r>
                      <w:r w:rsidR="00F45997">
                        <w:instrText xml:space="preserve"> SEQ Figure \* ARABIC </w:instrText>
                      </w:r>
                      <w:r w:rsidR="00F45997">
                        <w:fldChar w:fldCharType="separate"/>
                      </w:r>
                      <w:r>
                        <w:rPr>
                          <w:noProof/>
                        </w:rPr>
                        <w:t>13</w:t>
                      </w:r>
                      <w:r w:rsidR="00F45997">
                        <w:rPr>
                          <w:noProof/>
                        </w:rPr>
                        <w:fldChar w:fldCharType="end"/>
                      </w:r>
                      <w:r>
                        <w:t xml:space="preserve"> imprimante enregistrée</w:t>
                      </w:r>
                      <w:bookmarkEnd w:id="56"/>
                    </w:p>
                  </w:txbxContent>
                </v:textbox>
                <w10:wrap type="tight"/>
              </v:shape>
            </w:pict>
          </mc:Fallback>
        </mc:AlternateContent>
      </w:r>
      <w:r w:rsidR="005F72BA">
        <w:rPr>
          <w:noProof/>
          <w:lang w:eastAsia="fr-FR"/>
        </w:rPr>
        <w:drawing>
          <wp:anchor distT="0" distB="0" distL="114300" distR="114300" simplePos="0" relativeHeight="251658244" behindDoc="1" locked="0" layoutInCell="1" allowOverlap="1" wp14:anchorId="3645EB82" wp14:editId="00D8CC20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2704215" cy="1990725"/>
            <wp:effectExtent l="0" t="0" r="1270" b="0"/>
            <wp:wrapTight wrapText="bothSides">
              <wp:wrapPolygon edited="0">
                <wp:start x="0" y="0"/>
                <wp:lineTo x="0" y="21290"/>
                <wp:lineTo x="21458" y="21290"/>
                <wp:lineTo x="21458" y="0"/>
                <wp:lineTo x="0" y="0"/>
              </wp:wrapPolygon>
            </wp:wrapTight>
            <wp:docPr id="36" name="Imag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4215" cy="19907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62745245" w14:textId="4756C875" w:rsidR="00A43671" w:rsidRDefault="00323582" w:rsidP="00132FD1">
      <w:r>
        <w:t xml:space="preserve">Comme vous </w:t>
      </w:r>
      <w:r w:rsidR="0069418E">
        <w:t xml:space="preserve">le voyez, </w:t>
      </w:r>
      <w:r w:rsidR="0028032A">
        <w:t xml:space="preserve">l’imprimante est ajoutée et </w:t>
      </w:r>
      <w:r w:rsidR="00C01B8F">
        <w:t xml:space="preserve">fonctionne. </w:t>
      </w:r>
      <w:r w:rsidR="0062368E">
        <w:t xml:space="preserve">Une fois que le technicien a pris contrôle du PC il est assez </w:t>
      </w:r>
      <w:r w:rsidR="00E91D05">
        <w:t xml:space="preserve">simple et rapide de mettre en place </w:t>
      </w:r>
      <w:r w:rsidR="00A43671">
        <w:t>l’imprimante.</w:t>
      </w:r>
    </w:p>
    <w:p w14:paraId="713B02B4" w14:textId="77777777" w:rsidR="005F72BA" w:rsidRDefault="005F72BA" w:rsidP="00132FD1"/>
    <w:p w14:paraId="5920B16C" w14:textId="77777777" w:rsidR="005F72BA" w:rsidRDefault="005F72BA" w:rsidP="00132FD1"/>
    <w:p w14:paraId="2920495C" w14:textId="77777777" w:rsidR="005F72BA" w:rsidRDefault="005F72BA" w:rsidP="00132FD1"/>
    <w:p w14:paraId="7141C13F" w14:textId="77777777" w:rsidR="005F72BA" w:rsidRDefault="005F72BA" w:rsidP="00132FD1"/>
    <w:p w14:paraId="5264B886" w14:textId="119364B4" w:rsidR="005F72BA" w:rsidRDefault="00013800" w:rsidP="00132FD1">
      <w:r>
        <w:t xml:space="preserve">C’est d’ailleurs une des raisons </w:t>
      </w:r>
      <w:r w:rsidR="00D30CCF">
        <w:t>pour l</w:t>
      </w:r>
      <w:r w:rsidR="0023087D">
        <w:t xml:space="preserve">esquelles </w:t>
      </w:r>
      <w:r w:rsidR="0033505F">
        <w:t xml:space="preserve">il est </w:t>
      </w:r>
      <w:r w:rsidR="00532636">
        <w:t xml:space="preserve">intéressant d’effectuer un contrôle </w:t>
      </w:r>
      <w:r w:rsidR="00C9513A">
        <w:t>à</w:t>
      </w:r>
      <w:r w:rsidR="00532636">
        <w:t xml:space="preserve"> distance plutôt que de faire déplacer un </w:t>
      </w:r>
      <w:r w:rsidR="00641979">
        <w:t>technicien.</w:t>
      </w:r>
    </w:p>
    <w:p w14:paraId="5A86B504" w14:textId="12DD0601" w:rsidR="000F24C7" w:rsidRDefault="000F24C7" w:rsidP="000F24C7">
      <w:pPr>
        <w:pStyle w:val="Titre2"/>
      </w:pPr>
      <w:bookmarkStart w:id="57" w:name="_Toc129636903"/>
      <w:r>
        <w:t xml:space="preserve">Création </w:t>
      </w:r>
      <w:r w:rsidR="00631FC3">
        <w:t xml:space="preserve">de </w:t>
      </w:r>
      <w:r>
        <w:t>raccourci</w:t>
      </w:r>
      <w:r w:rsidR="002C00A2">
        <w:t>s</w:t>
      </w:r>
      <w:r w:rsidR="00631FC3">
        <w:t xml:space="preserve"> </w:t>
      </w:r>
      <w:proofErr w:type="spellStart"/>
      <w:r w:rsidR="00BC7F15">
        <w:t>P</w:t>
      </w:r>
      <w:r w:rsidR="00631FC3">
        <w:t>acket</w:t>
      </w:r>
      <w:proofErr w:type="spellEnd"/>
      <w:r w:rsidR="00631FC3">
        <w:t xml:space="preserve"> </w:t>
      </w:r>
      <w:r w:rsidR="00BC7F15">
        <w:t>T</w:t>
      </w:r>
      <w:r w:rsidR="00631FC3">
        <w:t>racer</w:t>
      </w:r>
      <w:bookmarkEnd w:id="57"/>
      <w:r w:rsidR="00631FC3">
        <w:t xml:space="preserve"> </w:t>
      </w:r>
    </w:p>
    <w:p w14:paraId="1367C293" w14:textId="77777777" w:rsidR="00E900E4" w:rsidRDefault="00E900E4" w:rsidP="00132FD1"/>
    <w:p w14:paraId="16318E73" w14:textId="443C2044" w:rsidR="00E900E4" w:rsidRDefault="00E900E4" w:rsidP="00132FD1">
      <w:r>
        <w:t>La création de raccourci</w:t>
      </w:r>
      <w:r w:rsidR="002C00A2">
        <w:t>s</w:t>
      </w:r>
      <w:r>
        <w:t xml:space="preserve"> est une manipulation </w:t>
      </w:r>
      <w:r w:rsidR="00AD7B35">
        <w:t>extrêmement rapide</w:t>
      </w:r>
      <w:r w:rsidR="005442C8">
        <w:t>.</w:t>
      </w:r>
      <w:r w:rsidR="00AD7B35">
        <w:t xml:space="preserve"> </w:t>
      </w:r>
      <w:r w:rsidR="005442C8">
        <w:t>C</w:t>
      </w:r>
      <w:r w:rsidR="00AD7B35">
        <w:t>ependant</w:t>
      </w:r>
      <w:r w:rsidR="005442C8">
        <w:t xml:space="preserve"> si un client a besoin d’aide</w:t>
      </w:r>
      <w:r w:rsidR="00076C2C">
        <w:t xml:space="preserve"> il est nécessaire de lui trouver une solution</w:t>
      </w:r>
      <w:r w:rsidR="0093177B">
        <w:t>, nous allons donc montrer les actions à mettre en place pour l’aider dans cette situation.</w:t>
      </w:r>
    </w:p>
    <w:p w14:paraId="7FF0597F" w14:textId="77777777" w:rsidR="0093177B" w:rsidRPr="003B1E0E" w:rsidRDefault="0093177B" w:rsidP="00132FD1"/>
    <w:p w14:paraId="4C9BDC4F" w14:textId="45099D7F" w:rsidR="00BC4FDE" w:rsidDel="00715A1E" w:rsidRDefault="00BC4FDE" w:rsidP="003B1E0E">
      <w:pPr>
        <w:rPr>
          <w:del w:id="58" w:author="He" w:date="2023-03-18T17:14:00Z"/>
        </w:rPr>
      </w:pPr>
      <w:del w:id="59" w:author="He" w:date="2023-03-18T17:14:00Z">
        <w:r w:rsidDel="00715A1E">
          <w:delText>Transfert e fichiers/les deux doivent installer l’appli</w:delText>
        </w:r>
      </w:del>
    </w:p>
    <w:p w14:paraId="0ED882ED" w14:textId="72305D7E" w:rsidR="002B669B" w:rsidRPr="003B1E0E" w:rsidDel="00715A1E" w:rsidRDefault="002B669B" w:rsidP="003B1E0E">
      <w:pPr>
        <w:rPr>
          <w:del w:id="60" w:author="He" w:date="2023-03-18T17:13:00Z"/>
        </w:rPr>
      </w:pPr>
      <w:del w:id="61" w:author="He" w:date="2023-03-18T17:13:00Z">
        <w:r w:rsidDel="00715A1E">
          <w:delText xml:space="preserve">Propose des services </w:delText>
        </w:r>
        <w:r w:rsidR="00B92790" w:rsidDel="00715A1E">
          <w:delText>d’aides</w:delText>
        </w:r>
        <w:r w:rsidDel="00715A1E">
          <w:delText xml:space="preserve"> </w:delText>
        </w:r>
        <w:r w:rsidR="00B92790" w:rsidDel="00715A1E">
          <w:delText>scolaire</w:delText>
        </w:r>
        <w:r w:rsidR="00B11241" w:rsidDel="00715A1E">
          <w:delText>s</w:delText>
        </w:r>
        <w:r w:rsidDel="00715A1E">
          <w:delText xml:space="preserve"> </w:delText>
        </w:r>
        <w:r w:rsidR="00B92790" w:rsidDel="00715A1E">
          <w:delText>et</w:delText>
        </w:r>
        <w:r w:rsidDel="00715A1E">
          <w:delText xml:space="preserve"> dans la version </w:delText>
        </w:r>
        <w:r w:rsidR="00B92790" w:rsidDel="00715A1E">
          <w:delText>payante</w:delText>
        </w:r>
      </w:del>
    </w:p>
    <w:p w14:paraId="7156BEA5" w14:textId="7E51211B" w:rsidR="00831C2C" w:rsidRDefault="007954CF" w:rsidP="003B1E0E">
      <w:pPr>
        <w:pStyle w:val="Titre1"/>
      </w:pPr>
      <w:bookmarkStart w:id="62" w:name="_Toc129636904"/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58258" behindDoc="0" locked="0" layoutInCell="1" allowOverlap="1" wp14:anchorId="09700B90" wp14:editId="36F4C9E6">
                <wp:simplePos x="0" y="0"/>
                <wp:positionH relativeFrom="column">
                  <wp:posOffset>1219200</wp:posOffset>
                </wp:positionH>
                <wp:positionV relativeFrom="paragraph">
                  <wp:posOffset>2583180</wp:posOffset>
                </wp:positionV>
                <wp:extent cx="3124200" cy="635"/>
                <wp:effectExtent l="0" t="0" r="0" b="0"/>
                <wp:wrapTopAndBottom/>
                <wp:docPr id="85" name="Zone de texte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242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6BD4331" w14:textId="73BECEA1" w:rsidR="006B2E05" w:rsidRDefault="006B2E05" w:rsidP="007954CF">
                            <w:pPr>
                              <w:pStyle w:val="Lgende"/>
                              <w:rPr>
                                <w:noProof/>
                              </w:rPr>
                            </w:pPr>
                            <w:bookmarkStart w:id="63" w:name="_Toc129645613"/>
                            <w:r>
                              <w:t>Figure </w:t>
                            </w:r>
                            <w:r w:rsidR="00F45997">
                              <w:fldChar w:fldCharType="begin"/>
                            </w:r>
                            <w:r w:rsidR="00F45997">
                              <w:instrText xml:space="preserve"> SEQ Figure \* ARABIC </w:instrText>
                            </w:r>
                            <w:r w:rsidR="00F45997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14</w:t>
                            </w:r>
                            <w:r w:rsidR="00F45997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trouver </w:t>
                            </w:r>
                            <w:proofErr w:type="spellStart"/>
                            <w:r>
                              <w:t>cisco</w:t>
                            </w:r>
                            <w:bookmarkEnd w:id="63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9700B90" id="Zone de texte 85" o:spid="_x0000_s1029" type="#_x0000_t202" style="position:absolute;margin-left:96pt;margin-top:203.4pt;width:246pt;height:.05pt;z-index:25165825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" stroked="f">
                <v:textbox style="mso-fit-shape-to-text:t" inset="0,0,0,0">
                  <w:txbxContent>
                    <w:p w14:paraId="16BD4331" w14:textId="73BECEA1" w:rsidR="006B2E05" w:rsidRDefault="006B2E05" w:rsidP="007954CF">
                      <w:pPr>
                        <w:pStyle w:val="Lgende"/>
                        <w:rPr>
                          <w:noProof/>
                        </w:rPr>
                      </w:pPr>
                      <w:bookmarkStart w:id="64" w:name="_Toc129645613"/>
                      <w:r>
                        <w:t>Figure </w:t>
                      </w:r>
                      <w:r w:rsidR="00F45997">
                        <w:fldChar w:fldCharType="begin"/>
                      </w:r>
                      <w:r w:rsidR="00F45997">
                        <w:instrText xml:space="preserve"> SEQ Figure \* ARABIC </w:instrText>
                      </w:r>
                      <w:r w:rsidR="00F45997">
                        <w:fldChar w:fldCharType="separate"/>
                      </w:r>
                      <w:r>
                        <w:rPr>
                          <w:noProof/>
                        </w:rPr>
                        <w:t>14</w:t>
                      </w:r>
                      <w:r w:rsidR="00F45997">
                        <w:rPr>
                          <w:noProof/>
                        </w:rPr>
                        <w:fldChar w:fldCharType="end"/>
                      </w:r>
                      <w:r>
                        <w:t xml:space="preserve"> trouver </w:t>
                      </w:r>
                      <w:proofErr w:type="spellStart"/>
                      <w:r>
                        <w:t>cisco</w:t>
                      </w:r>
                      <w:bookmarkEnd w:id="64"/>
                      <w:proofErr w:type="spellEnd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831C2C">
        <w:rPr>
          <w:noProof/>
          <w:lang w:eastAsia="fr-FR"/>
        </w:rPr>
        <w:drawing>
          <wp:anchor distT="0" distB="0" distL="114300" distR="114300" simplePos="0" relativeHeight="251658245" behindDoc="1" locked="0" layoutInCell="1" allowOverlap="1" wp14:anchorId="10F753CF" wp14:editId="0CD7B73B">
            <wp:simplePos x="0" y="0"/>
            <wp:positionH relativeFrom="column">
              <wp:posOffset>1219200</wp:posOffset>
            </wp:positionH>
            <wp:positionV relativeFrom="paragraph">
              <wp:posOffset>0</wp:posOffset>
            </wp:positionV>
            <wp:extent cx="3124200" cy="2526030"/>
            <wp:effectExtent l="0" t="0" r="0" b="7620"/>
            <wp:wrapTopAndBottom/>
            <wp:docPr id="41" name="Imag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4200" cy="25260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bookmarkEnd w:id="62"/>
    </w:p>
    <w:p w14:paraId="563DBCBE" w14:textId="77777777" w:rsidR="00285F37" w:rsidRDefault="00316780" w:rsidP="00316780">
      <w:r>
        <w:t xml:space="preserve">Tout d’abord nous avons </w:t>
      </w:r>
      <w:r w:rsidR="000C10A6">
        <w:t>dû</w:t>
      </w:r>
      <w:r>
        <w:t xml:space="preserve"> trouver </w:t>
      </w:r>
      <w:r w:rsidR="00D57DEE">
        <w:t>l’emplacement du fichier</w:t>
      </w:r>
      <w:r w:rsidR="00285F37">
        <w:t>.</w:t>
      </w:r>
      <w:r w:rsidR="00613A13">
        <w:t xml:space="preserve"> </w:t>
      </w:r>
    </w:p>
    <w:p w14:paraId="2D222D9C" w14:textId="77777777" w:rsidR="00285F37" w:rsidRDefault="00285F37" w:rsidP="00316780"/>
    <w:p w14:paraId="39166D95" w14:textId="77777777" w:rsidR="007954CF" w:rsidRDefault="00285F37" w:rsidP="007954CF">
      <w:pPr>
        <w:keepNext/>
      </w:pPr>
      <w:r>
        <w:rPr>
          <w:noProof/>
          <w:lang w:eastAsia="fr-FR"/>
        </w:rPr>
        <w:lastRenderedPageBreak/>
        <w:drawing>
          <wp:inline distT="0" distB="0" distL="0" distR="0" wp14:anchorId="05E19C4F" wp14:editId="25B359BD">
            <wp:extent cx="4590842" cy="2599075"/>
            <wp:effectExtent l="0" t="0" r="635" b="0"/>
            <wp:docPr id="47" name="Imag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4854" cy="261266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7FDF352" w14:textId="544413CB" w:rsidR="00285F37" w:rsidRDefault="007954CF" w:rsidP="007954CF">
      <w:pPr>
        <w:pStyle w:val="Lgende"/>
      </w:pPr>
      <w:bookmarkStart w:id="65" w:name="_Toc129645614"/>
      <w:r>
        <w:t xml:space="preserve">Figure </w:t>
      </w:r>
      <w:r w:rsidR="00F45997">
        <w:fldChar w:fldCharType="begin"/>
      </w:r>
      <w:r w:rsidR="00F45997">
        <w:instrText xml:space="preserve"> SEQ Figure \* ARABIC </w:instrText>
      </w:r>
      <w:r w:rsidR="00F45997">
        <w:fldChar w:fldCharType="separate"/>
      </w:r>
      <w:r>
        <w:rPr>
          <w:noProof/>
        </w:rPr>
        <w:t>15</w:t>
      </w:r>
      <w:r w:rsidR="00F45997">
        <w:rPr>
          <w:noProof/>
        </w:rPr>
        <w:fldChar w:fldCharType="end"/>
      </w:r>
      <w:r w:rsidR="002C00A2">
        <w:t> </w:t>
      </w:r>
      <w:r>
        <w:t xml:space="preserve">chemin vers </w:t>
      </w:r>
      <w:r w:rsidR="002C00A2">
        <w:t>C</w:t>
      </w:r>
      <w:r>
        <w:t>isco</w:t>
      </w:r>
      <w:bookmarkEnd w:id="65"/>
    </w:p>
    <w:p w14:paraId="5B67F5BE" w14:textId="58510A1E" w:rsidR="00831C2C" w:rsidRDefault="00285F37" w:rsidP="00316780">
      <w:r>
        <w:t>U</w:t>
      </w:r>
      <w:r w:rsidR="00613A13">
        <w:t>ne fois trouvé il a fallu créer le raccourci.</w:t>
      </w:r>
    </w:p>
    <w:p w14:paraId="0B5CD86F" w14:textId="77777777" w:rsidR="007954CF" w:rsidRDefault="00A86B71" w:rsidP="007954CF">
      <w:pPr>
        <w:keepNext/>
        <w:jc w:val="center"/>
      </w:pPr>
      <w:r>
        <w:rPr>
          <w:noProof/>
          <w:lang w:eastAsia="fr-FR"/>
        </w:rPr>
        <w:drawing>
          <wp:inline distT="0" distB="0" distL="0" distR="0" wp14:anchorId="6220DBF0" wp14:editId="6D03C01E">
            <wp:extent cx="3705225" cy="2635676"/>
            <wp:effectExtent l="0" t="0" r="0" b="0"/>
            <wp:docPr id="43" name="Imag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9890" cy="26389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7E56E9B" w14:textId="00ACCFFC" w:rsidR="00613A13" w:rsidRDefault="007954CF" w:rsidP="007954CF">
      <w:pPr>
        <w:pStyle w:val="Lgende"/>
        <w:jc w:val="center"/>
      </w:pPr>
      <w:bookmarkStart w:id="66" w:name="_Toc129645615"/>
      <w:r>
        <w:t xml:space="preserve">Figure </w:t>
      </w:r>
      <w:r w:rsidR="00F45997">
        <w:fldChar w:fldCharType="begin"/>
      </w:r>
      <w:r w:rsidR="00F45997">
        <w:instrText xml:space="preserve"> SEQ Figure \* ARABIC </w:instrText>
      </w:r>
      <w:r w:rsidR="00F45997">
        <w:fldChar w:fldCharType="separate"/>
      </w:r>
      <w:r>
        <w:rPr>
          <w:noProof/>
        </w:rPr>
        <w:t>16</w:t>
      </w:r>
      <w:r w:rsidR="00F45997">
        <w:rPr>
          <w:noProof/>
        </w:rPr>
        <w:fldChar w:fldCharType="end"/>
      </w:r>
      <w:r w:rsidR="002C00A2">
        <w:t> </w:t>
      </w:r>
      <w:proofErr w:type="gramStart"/>
      <w:r>
        <w:t>création raccourci</w:t>
      </w:r>
      <w:bookmarkEnd w:id="66"/>
      <w:proofErr w:type="gramEnd"/>
    </w:p>
    <w:p w14:paraId="214D40B5" w14:textId="130FD0AD" w:rsidR="001D0488" w:rsidRDefault="000C10A6" w:rsidP="000C10A6">
      <w:r>
        <w:t xml:space="preserve">Nous pouvons </w:t>
      </w:r>
      <w:r w:rsidR="00270380">
        <w:t>l’envoyer directement sur le Bureau</w:t>
      </w:r>
      <w:r w:rsidR="001D0488">
        <w:t>.</w:t>
      </w:r>
      <w:r w:rsidR="00D625CC">
        <w:t xml:space="preserve"> Voici le raccourci </w:t>
      </w:r>
      <w:r w:rsidR="008B14D8">
        <w:t>terminé :</w:t>
      </w:r>
    </w:p>
    <w:p w14:paraId="4C2C7F4E" w14:textId="77777777" w:rsidR="007954CF" w:rsidRDefault="008B14D8" w:rsidP="007954CF">
      <w:pPr>
        <w:keepNext/>
        <w:jc w:val="center"/>
      </w:pPr>
      <w:r>
        <w:rPr>
          <w:noProof/>
          <w:lang w:eastAsia="fr-FR"/>
        </w:rPr>
        <w:drawing>
          <wp:inline distT="0" distB="0" distL="0" distR="0" wp14:anchorId="61271860" wp14:editId="7BAF9030">
            <wp:extent cx="1390650" cy="1571625"/>
            <wp:effectExtent l="0" t="0" r="0" b="9525"/>
            <wp:docPr id="45" name="Imag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0650" cy="15716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86E4B3B" w14:textId="6A134403" w:rsidR="008B14D8" w:rsidRDefault="007954CF" w:rsidP="007954CF">
      <w:pPr>
        <w:pStyle w:val="Lgende"/>
        <w:jc w:val="center"/>
      </w:pPr>
      <w:bookmarkStart w:id="67" w:name="_Toc129645616"/>
      <w:r>
        <w:t>Figure</w:t>
      </w:r>
      <w:r w:rsidR="002C00A2">
        <w:t> </w:t>
      </w:r>
      <w:r w:rsidR="00F45997">
        <w:fldChar w:fldCharType="begin"/>
      </w:r>
      <w:r w:rsidR="00F45997">
        <w:instrText xml:space="preserve"> SEQ Figure \* ARABIC </w:instrText>
      </w:r>
      <w:r w:rsidR="00F45997">
        <w:fldChar w:fldCharType="separate"/>
      </w:r>
      <w:r>
        <w:rPr>
          <w:noProof/>
        </w:rPr>
        <w:t>17</w:t>
      </w:r>
      <w:r w:rsidR="00F45997">
        <w:rPr>
          <w:noProof/>
        </w:rPr>
        <w:fldChar w:fldCharType="end"/>
      </w:r>
      <w:r>
        <w:t xml:space="preserve"> raccourci terminé</w:t>
      </w:r>
      <w:bookmarkEnd w:id="67"/>
    </w:p>
    <w:p w14:paraId="5D8DA602" w14:textId="77777777" w:rsidR="008B14D8" w:rsidRDefault="008B14D8" w:rsidP="008B14D8"/>
    <w:p w14:paraId="464F84EC" w14:textId="77777777" w:rsidR="008B14D8" w:rsidRDefault="008B14D8" w:rsidP="008B14D8"/>
    <w:p w14:paraId="075A8799" w14:textId="77777777" w:rsidR="008B14D8" w:rsidRDefault="008B14D8" w:rsidP="008B14D8"/>
    <w:p w14:paraId="14F914E2" w14:textId="75E6051F" w:rsidR="008B14D8" w:rsidRPr="00E52F3E" w:rsidRDefault="008F7239" w:rsidP="008B14D8">
      <w:pPr>
        <w:pStyle w:val="Titre2"/>
      </w:pPr>
      <w:bookmarkStart w:id="68" w:name="_Toc129636905"/>
      <w:r w:rsidRPr="003706DA">
        <w:t>Transfert</w:t>
      </w:r>
      <w:r w:rsidRPr="00E52F3E">
        <w:t xml:space="preserve"> doc</w:t>
      </w:r>
      <w:ins w:id="69" w:author="He" w:date="2023-03-18T17:14:00Z">
        <w:r w:rsidR="00715A1E">
          <w:t>umentation</w:t>
        </w:r>
      </w:ins>
      <w:r w:rsidRPr="00E52F3E">
        <w:t xml:space="preserve"> </w:t>
      </w:r>
      <w:proofErr w:type="spellStart"/>
      <w:r w:rsidRPr="00E52F3E">
        <w:t>packet</w:t>
      </w:r>
      <w:proofErr w:type="spellEnd"/>
      <w:r w:rsidRPr="00E52F3E">
        <w:t xml:space="preserve"> tracer</w:t>
      </w:r>
      <w:bookmarkEnd w:id="68"/>
    </w:p>
    <w:p w14:paraId="7CD8BEAF" w14:textId="77777777" w:rsidR="003706DA" w:rsidRPr="003706DA" w:rsidRDefault="003706DA" w:rsidP="003706DA"/>
    <w:p w14:paraId="59E11026" w14:textId="653D43E8" w:rsidR="008F4839" w:rsidRDefault="00B05857" w:rsidP="003706DA">
      <w:r>
        <w:t>Le transfert de fichier est la man</w:t>
      </w:r>
      <w:r w:rsidR="00D665EE">
        <w:t>i</w:t>
      </w:r>
      <w:r>
        <w:t>p</w:t>
      </w:r>
      <w:r w:rsidR="00D665EE">
        <w:t>u</w:t>
      </w:r>
      <w:r>
        <w:t xml:space="preserve">lation la plus </w:t>
      </w:r>
      <w:r w:rsidR="0072227D">
        <w:t>intéressante</w:t>
      </w:r>
      <w:r w:rsidR="00D665EE">
        <w:t xml:space="preserve"> parmi celle</w:t>
      </w:r>
      <w:r w:rsidR="002C00A2">
        <w:t>s</w:t>
      </w:r>
      <w:r w:rsidR="0072227D">
        <w:t xml:space="preserve"> que nous avons </w:t>
      </w:r>
      <w:r w:rsidR="00C249B6">
        <w:t>à</w:t>
      </w:r>
      <w:r w:rsidR="0072227D">
        <w:t xml:space="preserve"> tester aujourd’hui. C’est une manipulation qui changera entre les différents outils puisqu’il utilise </w:t>
      </w:r>
      <w:r w:rsidR="003A51B3">
        <w:t xml:space="preserve">directement l’outil de contrôle </w:t>
      </w:r>
      <w:r w:rsidR="002C00A2">
        <w:t>à</w:t>
      </w:r>
      <w:r w:rsidR="003A51B3">
        <w:t xml:space="preserve"> distance</w:t>
      </w:r>
      <w:r w:rsidR="00381AD7">
        <w:t xml:space="preserve"> pour le faire. Ce n’est donc pas simplement </w:t>
      </w:r>
      <w:r w:rsidR="008A1B2C">
        <w:t>à</w:t>
      </w:r>
      <w:r w:rsidR="00381AD7">
        <w:t xml:space="preserve"> faire sur l’ordinateur</w:t>
      </w:r>
      <w:r w:rsidR="002C00A2">
        <w:t>,</w:t>
      </w:r>
      <w:r w:rsidR="00381AD7">
        <w:t xml:space="preserve"> mais plutôt sur </w:t>
      </w:r>
      <w:r w:rsidR="008F4839">
        <w:t>TeamViewer.</w:t>
      </w:r>
    </w:p>
    <w:p w14:paraId="6CE612A0" w14:textId="4E35145D" w:rsidR="008F4839" w:rsidRPr="003706DA" w:rsidRDefault="00E52F3E" w:rsidP="003706DA"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58260" behindDoc="1" locked="0" layoutInCell="1" allowOverlap="1" wp14:anchorId="2C47368F" wp14:editId="03357B93">
                <wp:simplePos x="0" y="0"/>
                <wp:positionH relativeFrom="column">
                  <wp:posOffset>0</wp:posOffset>
                </wp:positionH>
                <wp:positionV relativeFrom="paragraph">
                  <wp:posOffset>995045</wp:posOffset>
                </wp:positionV>
                <wp:extent cx="165735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86" name="Zone de texte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573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EA23616" w14:textId="2B13C8EC" w:rsidR="006B2E05" w:rsidRPr="00980200" w:rsidRDefault="006B2E05" w:rsidP="00E52F3E">
                            <w:pPr>
                              <w:pStyle w:val="Lgende"/>
                              <w:rPr>
                                <w:noProof/>
                              </w:rPr>
                            </w:pPr>
                            <w:bookmarkStart w:id="70" w:name="_Toc129645617"/>
                            <w:r>
                              <w:t>Figure </w:t>
                            </w:r>
                            <w:r w:rsidR="00F45997">
                              <w:fldChar w:fldCharType="begin"/>
                            </w:r>
                            <w:r w:rsidR="00F45997">
                              <w:instrText xml:space="preserve"> SEQ Figure \* ARABIC </w:instrText>
                            </w:r>
                            <w:r w:rsidR="00F45997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9</w:t>
                            </w:r>
                            <w:r w:rsidR="00F45997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transfert de fichier</w:t>
                            </w:r>
                            <w:bookmarkEnd w:id="7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C47368F" id="Zone de texte 86" o:spid="_x0000_s1030" type="#_x0000_t202" style="position:absolute;margin-left:0;margin-top:78.35pt;width:130.5pt;height:.05pt;z-index:-2516582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" stroked="f">
                <v:textbox style="mso-fit-shape-to-text:t" inset="0,0,0,0">
                  <w:txbxContent>
                    <w:p w14:paraId="1EA23616" w14:textId="2B13C8EC" w:rsidR="006B2E05" w:rsidRPr="00980200" w:rsidRDefault="006B2E05" w:rsidP="00E52F3E">
                      <w:pPr>
                        <w:pStyle w:val="Lgende"/>
                        <w:rPr>
                          <w:noProof/>
                        </w:rPr>
                      </w:pPr>
                      <w:bookmarkStart w:id="71" w:name="_Toc129645617"/>
                      <w:r>
                        <w:t>Figure </w:t>
                      </w:r>
                      <w:r w:rsidR="00F45997">
                        <w:fldChar w:fldCharType="begin"/>
                      </w:r>
                      <w:r w:rsidR="00F45997">
                        <w:instrText xml:space="preserve"> SEQ Figure \* ARABIC </w:instrText>
                      </w:r>
                      <w:r w:rsidR="00F45997">
                        <w:fldChar w:fldCharType="separate"/>
                      </w:r>
                      <w:r>
                        <w:rPr>
                          <w:noProof/>
                        </w:rPr>
                        <w:t>9</w:t>
                      </w:r>
                      <w:r w:rsidR="00F45997">
                        <w:rPr>
                          <w:noProof/>
                        </w:rPr>
                        <w:fldChar w:fldCharType="end"/>
                      </w:r>
                      <w:r>
                        <w:t xml:space="preserve"> transfert de fichier</w:t>
                      </w:r>
                      <w:bookmarkEnd w:id="71"/>
                    </w:p>
                  </w:txbxContent>
                </v:textbox>
                <w10:wrap type="tight"/>
              </v:shape>
            </w:pict>
          </mc:Fallback>
        </mc:AlternateContent>
      </w:r>
      <w:r w:rsidR="008F4839">
        <w:rPr>
          <w:noProof/>
          <w:lang w:eastAsia="fr-FR"/>
        </w:rPr>
        <w:drawing>
          <wp:anchor distT="0" distB="0" distL="114300" distR="114300" simplePos="0" relativeHeight="251658246" behindDoc="1" locked="0" layoutInCell="1" allowOverlap="1" wp14:anchorId="7873E406" wp14:editId="5FFC2754">
            <wp:simplePos x="0" y="0"/>
            <wp:positionH relativeFrom="column">
              <wp:posOffset>0</wp:posOffset>
            </wp:positionH>
            <wp:positionV relativeFrom="paragraph">
              <wp:posOffset>4445</wp:posOffset>
            </wp:positionV>
            <wp:extent cx="1657350" cy="933450"/>
            <wp:effectExtent l="0" t="0" r="0" b="0"/>
            <wp:wrapTight wrapText="bothSides">
              <wp:wrapPolygon edited="0">
                <wp:start x="0" y="0"/>
                <wp:lineTo x="0" y="21159"/>
                <wp:lineTo x="21352" y="21159"/>
                <wp:lineTo x="21352" y="0"/>
                <wp:lineTo x="0" y="0"/>
              </wp:wrapPolygon>
            </wp:wrapTight>
            <wp:docPr id="20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794" b="7547"/>
                    <a:stretch/>
                  </pic:blipFill>
                  <pic:spPr bwMode="auto">
                    <a:xfrm>
                      <a:off x="0" y="0"/>
                      <a:ext cx="1657350" cy="93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22486477" w14:textId="77777777" w:rsidR="008F4839" w:rsidRDefault="008F4839" w:rsidP="008F4839"/>
    <w:p w14:paraId="7644FB7C" w14:textId="77777777" w:rsidR="008F4839" w:rsidRDefault="008F4839" w:rsidP="008F4839"/>
    <w:p w14:paraId="0CFBEF6C" w14:textId="77777777" w:rsidR="00CD530B" w:rsidRDefault="00CD530B" w:rsidP="008F4839"/>
    <w:p w14:paraId="7E7979D6" w14:textId="77777777" w:rsidR="00E52F3E" w:rsidRDefault="00E52F3E" w:rsidP="008F4839"/>
    <w:p w14:paraId="586A677B" w14:textId="4EDC7CE7" w:rsidR="00CD530B" w:rsidRDefault="00CD530B" w:rsidP="008F4839">
      <w:r>
        <w:t xml:space="preserve">En cliquant sur le bouton de </w:t>
      </w:r>
      <w:r w:rsidR="00FF0C38">
        <w:t>contrôle à</w:t>
      </w:r>
      <w:r>
        <w:t xml:space="preserve"> distance</w:t>
      </w:r>
      <w:r w:rsidR="002C00A2">
        <w:t>,</w:t>
      </w:r>
      <w:r w:rsidR="00FF0C38">
        <w:t xml:space="preserve"> on peut avoir accès au transfert de fichiers.</w:t>
      </w:r>
    </w:p>
    <w:p w14:paraId="092ACFBF" w14:textId="77777777" w:rsidR="004D2BCD" w:rsidRDefault="004D2BCD" w:rsidP="008F4839"/>
    <w:p w14:paraId="1BB7D51F" w14:textId="77777777" w:rsidR="004D2BCD" w:rsidRDefault="004D2BCD" w:rsidP="008F4839"/>
    <w:p w14:paraId="6CC3C64F" w14:textId="3525D1CA" w:rsidR="004D2BCD" w:rsidRDefault="004D2BCD" w:rsidP="008F4839">
      <w:r>
        <w:t>Il suffit donc de laisser glisser le fichier du pc du</w:t>
      </w:r>
      <w:r w:rsidR="00265569">
        <w:t xml:space="preserve"> technicien</w:t>
      </w:r>
      <w:r w:rsidR="00EF1E48">
        <w:t xml:space="preserve"> au pc client.</w:t>
      </w:r>
      <w:ins w:id="72" w:author="He" w:date="2023-03-18T17:16:00Z">
        <w:r w:rsidR="00715A1E">
          <w:t xml:space="preserve"> </w:t>
        </w:r>
        <w:proofErr w:type="gramStart"/>
        <w:r w:rsidR="00715A1E">
          <w:t>montrer</w:t>
        </w:r>
      </w:ins>
      <w:proofErr w:type="gramEnd"/>
    </w:p>
    <w:p w14:paraId="2AB73080" w14:textId="390B24FB" w:rsidR="00C36244" w:rsidRDefault="00C36244" w:rsidP="008F4839">
      <w:r>
        <w:t xml:space="preserve">Voici les preuves que cela a fonctionné : </w:t>
      </w:r>
    </w:p>
    <w:p w14:paraId="18914F95" w14:textId="77777777" w:rsidR="00E52F3E" w:rsidRDefault="004D2BCD" w:rsidP="00E52F3E">
      <w:pPr>
        <w:keepNext/>
      </w:pPr>
      <w:r>
        <w:rPr>
          <w:noProof/>
          <w:lang w:eastAsia="fr-FR"/>
        </w:rPr>
        <w:drawing>
          <wp:inline distT="0" distB="0" distL="0" distR="0" wp14:anchorId="20738BFC" wp14:editId="050E093B">
            <wp:extent cx="2647950" cy="590550"/>
            <wp:effectExtent l="0" t="0" r="0" b="0"/>
            <wp:docPr id="24" name="Imag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7950" cy="5905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BA116CB" w14:textId="06FBE074" w:rsidR="006E0DA1" w:rsidRDefault="00E52F3E" w:rsidP="00E52F3E">
      <w:pPr>
        <w:pStyle w:val="Lgende"/>
      </w:pPr>
      <w:bookmarkStart w:id="73" w:name="_Toc129645618"/>
      <w:r>
        <w:t xml:space="preserve">Figure </w:t>
      </w:r>
      <w:r w:rsidR="00F45997">
        <w:fldChar w:fldCharType="begin"/>
      </w:r>
      <w:r w:rsidR="00F45997">
        <w:instrText xml:space="preserve"> SEQ Figure \* ARABIC </w:instrText>
      </w:r>
      <w:r w:rsidR="00F45997">
        <w:fldChar w:fldCharType="separate"/>
      </w:r>
      <w:r>
        <w:rPr>
          <w:noProof/>
        </w:rPr>
        <w:t>10</w:t>
      </w:r>
      <w:r w:rsidR="00F45997">
        <w:rPr>
          <w:noProof/>
        </w:rPr>
        <w:fldChar w:fldCharType="end"/>
      </w:r>
      <w:r w:rsidR="002C00A2">
        <w:t> </w:t>
      </w:r>
      <w:r>
        <w:t>lancement</w:t>
      </w:r>
      <w:r w:rsidR="002C00A2">
        <w:t>s</w:t>
      </w:r>
      <w:r>
        <w:t xml:space="preserve"> du transfert</w:t>
      </w:r>
      <w:bookmarkEnd w:id="73"/>
    </w:p>
    <w:p w14:paraId="4C261949" w14:textId="76088012" w:rsidR="00FF0C38" w:rsidRDefault="0082088A" w:rsidP="008F4839">
      <w:r>
        <w:t>La transmission a donc été lancée.</w:t>
      </w:r>
    </w:p>
    <w:p w14:paraId="515A02B8" w14:textId="77777777" w:rsidR="00E52F3E" w:rsidRDefault="00FF6725" w:rsidP="00E52F3E">
      <w:pPr>
        <w:keepNext/>
      </w:pPr>
      <w:r>
        <w:rPr>
          <w:noProof/>
          <w:lang w:eastAsia="fr-FR"/>
        </w:rPr>
        <w:drawing>
          <wp:inline distT="0" distB="0" distL="0" distR="0" wp14:anchorId="7C911ABB" wp14:editId="2F70CB95">
            <wp:extent cx="2657475" cy="600075"/>
            <wp:effectExtent l="0" t="0" r="9525" b="9525"/>
            <wp:docPr id="32" name="Imag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7475" cy="6000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8166140" w14:textId="1236C64F" w:rsidR="00FF6725" w:rsidRDefault="00E52F3E" w:rsidP="00E52F3E">
      <w:pPr>
        <w:pStyle w:val="Lgende"/>
      </w:pPr>
      <w:bookmarkStart w:id="74" w:name="_Toc129645619"/>
      <w:r>
        <w:t xml:space="preserve">Figure </w:t>
      </w:r>
      <w:r w:rsidR="00F45997">
        <w:fldChar w:fldCharType="begin"/>
      </w:r>
      <w:r w:rsidR="00F45997">
        <w:instrText xml:space="preserve"> SEQ Figure \* ARABIC </w:instrText>
      </w:r>
      <w:r w:rsidR="00F45997">
        <w:fldChar w:fldCharType="separate"/>
      </w:r>
      <w:r>
        <w:rPr>
          <w:noProof/>
        </w:rPr>
        <w:t>11</w:t>
      </w:r>
      <w:r w:rsidR="00F45997">
        <w:rPr>
          <w:noProof/>
        </w:rPr>
        <w:fldChar w:fldCharType="end"/>
      </w:r>
      <w:r w:rsidR="002C00A2">
        <w:t> </w:t>
      </w:r>
      <w:r>
        <w:t>vérification</w:t>
      </w:r>
      <w:r w:rsidR="002C00A2">
        <w:t>s</w:t>
      </w:r>
      <w:r>
        <w:t xml:space="preserve"> du fichier </w:t>
      </w:r>
      <w:del w:id="75" w:author="He" w:date="2023-03-18T17:15:00Z">
        <w:r w:rsidDel="00715A1E">
          <w:delText>transmi</w:delText>
        </w:r>
        <w:bookmarkEnd w:id="74"/>
        <w:r w:rsidR="002C00A2" w:rsidDel="00715A1E">
          <w:delText>t</w:delText>
        </w:r>
      </w:del>
      <w:ins w:id="76" w:author="He" w:date="2023-03-18T17:15:00Z">
        <w:r w:rsidR="00715A1E">
          <w:t>transmis</w:t>
        </w:r>
      </w:ins>
    </w:p>
    <w:p w14:paraId="14EC6200" w14:textId="77777777" w:rsidR="00E52F3E" w:rsidRDefault="00E80C40" w:rsidP="00E52F3E">
      <w:pPr>
        <w:keepNext/>
      </w:pPr>
      <w:r>
        <w:rPr>
          <w:noProof/>
          <w:lang w:eastAsia="fr-FR"/>
        </w:rPr>
        <w:drawing>
          <wp:inline distT="0" distB="0" distL="0" distR="0" wp14:anchorId="14E2F065" wp14:editId="412E7029">
            <wp:extent cx="5524500" cy="926971"/>
            <wp:effectExtent l="0" t="0" r="0" b="6985"/>
            <wp:docPr id="49" name="Imag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6301" cy="93062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9F1EB1E" w14:textId="27DB584A" w:rsidR="00151BF1" w:rsidRDefault="00E52F3E" w:rsidP="00E52F3E">
      <w:pPr>
        <w:pStyle w:val="Lgende"/>
      </w:pPr>
      <w:bookmarkStart w:id="77" w:name="_Toc129645620"/>
      <w:r>
        <w:t xml:space="preserve">Figure </w:t>
      </w:r>
      <w:r w:rsidR="00F45997">
        <w:fldChar w:fldCharType="begin"/>
      </w:r>
      <w:r w:rsidR="00F45997">
        <w:instrText xml:space="preserve"> SEQ Figure \* ARABIC </w:instrText>
      </w:r>
      <w:r w:rsidR="00F45997">
        <w:fldChar w:fldCharType="separate"/>
      </w:r>
      <w:r>
        <w:rPr>
          <w:noProof/>
        </w:rPr>
        <w:t>12</w:t>
      </w:r>
      <w:r w:rsidR="00F45997">
        <w:rPr>
          <w:noProof/>
        </w:rPr>
        <w:fldChar w:fldCharType="end"/>
      </w:r>
      <w:r w:rsidR="002C00A2">
        <w:t> </w:t>
      </w:r>
      <w:r>
        <w:t>fichier</w:t>
      </w:r>
      <w:r w:rsidR="002C00A2">
        <w:t>s</w:t>
      </w:r>
      <w:r>
        <w:t xml:space="preserve"> transmit</w:t>
      </w:r>
      <w:bookmarkEnd w:id="77"/>
    </w:p>
    <w:p w14:paraId="40799888" w14:textId="507056DD" w:rsidR="00CD530B" w:rsidRDefault="00E80C40" w:rsidP="008F4839">
      <w:r>
        <w:t>Voici la preuve que le fichier est</w:t>
      </w:r>
      <w:r w:rsidR="00A17273">
        <w:t xml:space="preserve"> bien présent </w:t>
      </w:r>
      <w:r w:rsidR="00526115">
        <w:t xml:space="preserve">dans </w:t>
      </w:r>
      <w:r w:rsidR="00A171C0">
        <w:t xml:space="preserve">le </w:t>
      </w:r>
      <w:r w:rsidR="004C73EB">
        <w:t>d</w:t>
      </w:r>
      <w:r w:rsidR="00A171C0">
        <w:t>ossier</w:t>
      </w:r>
      <w:r w:rsidR="004C73EB">
        <w:t>.</w:t>
      </w:r>
    </w:p>
    <w:p w14:paraId="2686F1F7" w14:textId="5FA2E14E" w:rsidR="00426A87" w:rsidRDefault="008865F7" w:rsidP="008F4839">
      <w:r>
        <w:lastRenderedPageBreak/>
        <w:t>Les 3</w:t>
      </w:r>
      <w:r w:rsidR="002C00A2">
        <w:t> </w:t>
      </w:r>
      <w:r>
        <w:t>test</w:t>
      </w:r>
      <w:r w:rsidR="002C00A2">
        <w:t>s</w:t>
      </w:r>
      <w:r>
        <w:t xml:space="preserve"> nous ont permis de découvrir </w:t>
      </w:r>
      <w:r w:rsidR="000A3D78">
        <w:t>les fonctionnalités</w:t>
      </w:r>
      <w:r>
        <w:t xml:space="preserve"> de </w:t>
      </w:r>
      <w:r w:rsidR="000A3D78">
        <w:t>TeamViewer</w:t>
      </w:r>
      <w:r w:rsidR="000057FE">
        <w:t xml:space="preserve"> et </w:t>
      </w:r>
      <w:r w:rsidR="000A3D78">
        <w:t xml:space="preserve">de </w:t>
      </w:r>
      <w:r w:rsidR="002C00A2">
        <w:t xml:space="preserve">nous </w:t>
      </w:r>
      <w:r w:rsidR="000A3D78">
        <w:t>intéresser au transfert de fichier.</w:t>
      </w:r>
    </w:p>
    <w:p w14:paraId="0070186F" w14:textId="7527250A" w:rsidR="000A3D78" w:rsidRDefault="003B40C9" w:rsidP="000A3D78">
      <w:pPr>
        <w:pStyle w:val="Titre2"/>
      </w:pPr>
      <w:r>
        <w:t>Les caractéristiques</w:t>
      </w:r>
    </w:p>
    <w:p w14:paraId="6FD0C3F7" w14:textId="5EE068B0" w:rsidR="003B40C9" w:rsidRDefault="00BA2DF1" w:rsidP="003B40C9">
      <w:r>
        <w:t>TeamViewer</w:t>
      </w:r>
      <w:r w:rsidR="003B40C9">
        <w:t xml:space="preserve"> est presque compl</w:t>
      </w:r>
      <w:r w:rsidR="002C00A2">
        <w:t>è</w:t>
      </w:r>
      <w:r w:rsidR="003B40C9">
        <w:t xml:space="preserve">tement automatisé, il donne accès </w:t>
      </w:r>
      <w:r w:rsidR="00441EBC">
        <w:t>à</w:t>
      </w:r>
      <w:r w:rsidR="003B40C9">
        <w:t xml:space="preserve"> un code et </w:t>
      </w:r>
      <w:r w:rsidR="00441EBC">
        <w:t>ID automatiquement, le client ne se perdra donc pas et le prendra en main facilement.</w:t>
      </w:r>
    </w:p>
    <w:p w14:paraId="2763CB70" w14:textId="5E664EA4" w:rsidR="00441EBC" w:rsidRDefault="00441EBC" w:rsidP="003B40C9">
      <w:r>
        <w:t xml:space="preserve">De plus il détient de </w:t>
      </w:r>
      <w:r w:rsidR="00BC7F15">
        <w:t>nombreuse</w:t>
      </w:r>
      <w:r w:rsidR="002C00A2">
        <w:t>s</w:t>
      </w:r>
      <w:r w:rsidR="00BC7F15">
        <w:t xml:space="preserve"> fonctionnalité</w:t>
      </w:r>
      <w:r w:rsidR="002C00A2">
        <w:t>s</w:t>
      </w:r>
      <w:r>
        <w:t xml:space="preserve"> comme différentes options de communication</w:t>
      </w:r>
      <w:r w:rsidR="001629C7">
        <w:t xml:space="preserve"> entre le </w:t>
      </w:r>
      <w:r w:rsidR="00BF1179">
        <w:t xml:space="preserve">client et le technicien, en cas </w:t>
      </w:r>
      <w:r w:rsidR="00170B3D">
        <w:t xml:space="preserve">de problème le client peut déconnecter </w:t>
      </w:r>
      <w:r w:rsidR="00575FD2">
        <w:t xml:space="preserve">le technicien </w:t>
      </w:r>
      <w:r w:rsidR="002C00A2">
        <w:t>à</w:t>
      </w:r>
      <w:r w:rsidR="00575FD2">
        <w:t xml:space="preserve"> tout moment.</w:t>
      </w:r>
    </w:p>
    <w:p w14:paraId="74926D5F" w14:textId="15E3C42B" w:rsidR="00575FD2" w:rsidRDefault="00575FD2" w:rsidP="003B40C9">
      <w:r>
        <w:t>De plus il existe la fonction de réalité augmenté</w:t>
      </w:r>
      <w:r w:rsidR="002C00A2">
        <w:t>e</w:t>
      </w:r>
      <w:r>
        <w:t xml:space="preserve"> qui permet </w:t>
      </w:r>
      <w:r w:rsidR="00AB5350">
        <w:t>une aide dans des situations bien plus diverses</w:t>
      </w:r>
      <w:r w:rsidR="00567496">
        <w:t>.</w:t>
      </w:r>
    </w:p>
    <w:p w14:paraId="4B8C7379" w14:textId="77777777" w:rsidR="00E52F3E" w:rsidRDefault="00567496" w:rsidP="00E52F3E">
      <w:pPr>
        <w:keepNext/>
      </w:pPr>
      <w:r>
        <w:rPr>
          <w:noProof/>
          <w:lang w:eastAsia="fr-FR"/>
        </w:rPr>
        <w:drawing>
          <wp:inline distT="0" distB="0" distL="0" distR="0" wp14:anchorId="03B7519E" wp14:editId="47D2CB90">
            <wp:extent cx="3188473" cy="2155437"/>
            <wp:effectExtent l="0" t="0" r="0" b="0"/>
            <wp:docPr id="52" name="Imag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2189" cy="216470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03A510B" w14:textId="50A6D66B" w:rsidR="00567496" w:rsidRDefault="00E52F3E" w:rsidP="00E52F3E">
      <w:pPr>
        <w:pStyle w:val="Lgende"/>
      </w:pPr>
      <w:bookmarkStart w:id="78" w:name="_Toc129645621"/>
      <w:r>
        <w:t xml:space="preserve">Figure </w:t>
      </w:r>
      <w:r w:rsidR="00F45997">
        <w:fldChar w:fldCharType="begin"/>
      </w:r>
      <w:r w:rsidR="00F45997">
        <w:instrText xml:space="preserve"> SEQ Figure \* ARABIC </w:instrText>
      </w:r>
      <w:r w:rsidR="00F45997">
        <w:fldChar w:fldCharType="separate"/>
      </w:r>
      <w:r>
        <w:rPr>
          <w:noProof/>
        </w:rPr>
        <w:t>13</w:t>
      </w:r>
      <w:r w:rsidR="00F45997">
        <w:rPr>
          <w:noProof/>
        </w:rPr>
        <w:fldChar w:fldCharType="end"/>
      </w:r>
      <w:r w:rsidR="002C00A2">
        <w:t> </w:t>
      </w:r>
      <w:r>
        <w:t>outil</w:t>
      </w:r>
      <w:r w:rsidR="002C00A2">
        <w:t>s</w:t>
      </w:r>
      <w:r>
        <w:t xml:space="preserve"> réalité augmenter</w:t>
      </w:r>
      <w:bookmarkEnd w:id="78"/>
    </w:p>
    <w:p w14:paraId="55800908" w14:textId="0F00A38C" w:rsidR="00567496" w:rsidRPr="003B40C9" w:rsidRDefault="00E13A63" w:rsidP="003B40C9">
      <w:r>
        <w:t xml:space="preserve">Cela permet de manière simple d’avoir accès </w:t>
      </w:r>
      <w:r w:rsidR="006D5277">
        <w:t xml:space="preserve">et faire des réparations sur les machines puisqu’il peut être utilisé pour voir ce que le client montrera </w:t>
      </w:r>
      <w:r w:rsidR="00E52F3E">
        <w:t>à</w:t>
      </w:r>
      <w:r w:rsidR="006D5277">
        <w:t xml:space="preserve"> la caméra de son téléphone.</w:t>
      </w:r>
    </w:p>
    <w:p w14:paraId="1443331A" w14:textId="77777777" w:rsidR="008F4839" w:rsidRDefault="008F4839" w:rsidP="008F4839"/>
    <w:p w14:paraId="43ACEF22" w14:textId="4E42DDD4" w:rsidR="00831C2C" w:rsidRPr="00B05857" w:rsidRDefault="003B1E0E" w:rsidP="00831C2C">
      <w:pPr>
        <w:pStyle w:val="Titre1"/>
      </w:pPr>
      <w:bookmarkStart w:id="79" w:name="_Toc129636906"/>
      <w:proofErr w:type="spellStart"/>
      <w:r w:rsidRPr="00B05857">
        <w:t>Anydesk</w:t>
      </w:r>
      <w:bookmarkEnd w:id="79"/>
      <w:proofErr w:type="spellEnd"/>
    </w:p>
    <w:p w14:paraId="537B5345" w14:textId="20BE21FF" w:rsidR="00BC4FDE" w:rsidRDefault="00BC4FDE" w:rsidP="00BC4FDE">
      <w:proofErr w:type="spellStart"/>
      <w:r>
        <w:t>Anydesk</w:t>
      </w:r>
      <w:proofErr w:type="spellEnd"/>
      <w:r>
        <w:t xml:space="preserve"> peut être utilisé sans installation en dur</w:t>
      </w:r>
      <w:r w:rsidR="00D11E22">
        <w:t>.</w:t>
      </w:r>
      <w:r w:rsidR="00773FCA">
        <w:t xml:space="preserve"> </w:t>
      </w:r>
      <w:r w:rsidR="00B137CD">
        <w:t xml:space="preserve">Cela veut dire qu’il est </w:t>
      </w:r>
      <w:r w:rsidR="004B293D">
        <w:t>utilisable</w:t>
      </w:r>
      <w:r w:rsidR="00B137CD">
        <w:t xml:space="preserve"> depuis un </w:t>
      </w:r>
      <w:r w:rsidR="00A9198C">
        <w:t>naviga</w:t>
      </w:r>
      <w:r w:rsidR="00C4383A">
        <w:t>teur</w:t>
      </w:r>
      <w:r w:rsidR="002C00A2">
        <w:t>,</w:t>
      </w:r>
      <w:r w:rsidR="00F102C8">
        <w:t xml:space="preserve"> mais </w:t>
      </w:r>
      <w:r w:rsidR="002E3A16">
        <w:t>avec moins de fonctionnalité.</w:t>
      </w:r>
      <w:ins w:id="80" w:author="He" w:date="2023-03-18T17:17:00Z">
        <w:r w:rsidR="00715A1E">
          <w:t> ? version web ?</w:t>
        </w:r>
      </w:ins>
    </w:p>
    <w:p w14:paraId="5668651B" w14:textId="5DAB66B8" w:rsidR="007D2DDD" w:rsidRDefault="00AF140B" w:rsidP="00BC4FDE">
      <w:r>
        <w:t xml:space="preserve">Pour l’installation de </w:t>
      </w:r>
      <w:proofErr w:type="spellStart"/>
      <w:r>
        <w:t>Anydesk</w:t>
      </w:r>
      <w:proofErr w:type="spellEnd"/>
      <w:r w:rsidR="002C00A2">
        <w:t>,</w:t>
      </w:r>
      <w:r>
        <w:t xml:space="preserve"> il faut l’installer </w:t>
      </w:r>
      <w:r w:rsidR="00EC419F">
        <w:t>depuis un navigateur</w:t>
      </w:r>
      <w:r w:rsidR="004B282B">
        <w:t>. Ensuite il faut configurer le mo</w:t>
      </w:r>
      <w:r w:rsidR="005702BD">
        <w:t xml:space="preserve">t </w:t>
      </w:r>
      <w:r w:rsidR="004B282B">
        <w:t>de passe pour la connexion</w:t>
      </w:r>
      <w:r w:rsidR="000A11D1">
        <w:t xml:space="preserve"> à distance</w:t>
      </w:r>
      <w:del w:id="81" w:author="He" w:date="2023-03-18T17:20:00Z">
        <w:r w:rsidR="008F0526" w:rsidDel="00715A1E">
          <w:delText xml:space="preserve"> </w:delText>
        </w:r>
      </w:del>
      <w:ins w:id="82" w:author="He" w:date="2023-03-18T17:20:00Z">
        <w:r w:rsidR="00715A1E">
          <w:t> ???</w:t>
        </w:r>
      </w:ins>
      <w:r w:rsidR="008F0526">
        <w:t>et les droits d’autorisation de prise en main</w:t>
      </w:r>
      <w:r w:rsidR="00F73025">
        <w:t>.</w:t>
      </w:r>
      <w:r w:rsidR="008F0526">
        <w:t xml:space="preserve"> </w:t>
      </w:r>
    </w:p>
    <w:p w14:paraId="38EF6826" w14:textId="1219578E" w:rsidR="00BC4FDE" w:rsidRPr="00BC4FDE" w:rsidRDefault="008F0526" w:rsidP="00BC4FDE">
      <w:r>
        <w:t xml:space="preserve">Et on demande </w:t>
      </w:r>
      <w:r w:rsidR="007D2DDD">
        <w:t>de la prise en main depuis le pc d</w:t>
      </w:r>
      <w:r w:rsidR="005F1FD9">
        <w:t xml:space="preserve">u technicien </w:t>
      </w:r>
      <w:r w:rsidR="0010085E">
        <w:t xml:space="preserve">et </w:t>
      </w:r>
      <w:r w:rsidR="00F445FD">
        <w:t>on</w:t>
      </w:r>
      <w:r w:rsidR="0010085E">
        <w:t xml:space="preserve"> attend l’acceptation </w:t>
      </w:r>
      <w:r w:rsidR="00956D87">
        <w:t>du client</w:t>
      </w:r>
      <w:r w:rsidR="00A56354">
        <w:t>.</w:t>
      </w:r>
    </w:p>
    <w:p w14:paraId="6F77B02D" w14:textId="77777777" w:rsidR="00F73025" w:rsidRDefault="003B1E0E" w:rsidP="00F73025">
      <w:pPr>
        <w:keepNext/>
      </w:pPr>
      <w:r w:rsidRPr="003B1E0E">
        <w:rPr>
          <w:noProof/>
          <w:lang w:eastAsia="fr-FR"/>
        </w:rPr>
        <w:lastRenderedPageBreak/>
        <w:drawing>
          <wp:inline distT="0" distB="0" distL="0" distR="0" wp14:anchorId="3CC257B5" wp14:editId="6E149CC6">
            <wp:extent cx="4317558" cy="1573761"/>
            <wp:effectExtent l="0" t="0" r="6985" b="7620"/>
            <wp:docPr id="1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 1" descr="Une image contenant texte&#10;&#10;Description générée automatiquement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327153" cy="1577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56AF9" w14:textId="45D64EEE" w:rsidR="00AC0B7B" w:rsidRDefault="00F73025" w:rsidP="00F73025">
      <w:pPr>
        <w:pStyle w:val="Lgende"/>
      </w:pPr>
      <w:bookmarkStart w:id="83" w:name="_Toc129645622"/>
      <w:r>
        <w:t>Figure</w:t>
      </w:r>
      <w:r w:rsidR="002C00A2">
        <w:t> </w:t>
      </w:r>
      <w:r w:rsidR="00F45997">
        <w:fldChar w:fldCharType="begin"/>
      </w:r>
      <w:r w:rsidR="00F45997">
        <w:instrText xml:space="preserve"> SEQ Figure \* ARABIC </w:instrText>
      </w:r>
      <w:r w:rsidR="00F45997">
        <w:fldChar w:fldCharType="separate"/>
      </w:r>
      <w:r w:rsidR="007954CF">
        <w:rPr>
          <w:noProof/>
        </w:rPr>
        <w:t>18</w:t>
      </w:r>
      <w:r w:rsidR="00F45997">
        <w:rPr>
          <w:noProof/>
        </w:rPr>
        <w:fldChar w:fldCharType="end"/>
      </w:r>
      <w:r>
        <w:t xml:space="preserve"> demande de connexion</w:t>
      </w:r>
      <w:bookmarkEnd w:id="83"/>
    </w:p>
    <w:p w14:paraId="12AC9340" w14:textId="01C5F036" w:rsidR="00CD0427" w:rsidRPr="00CD0427" w:rsidRDefault="00BC5B2B" w:rsidP="00CD0427">
      <w:r>
        <w:t>Après</w:t>
      </w:r>
      <w:r w:rsidR="00837C34">
        <w:t xml:space="preserve"> l’acceptation,</w:t>
      </w:r>
      <w:r w:rsidR="00B10E17">
        <w:t xml:space="preserve"> on peut voir la page sur le pc</w:t>
      </w:r>
      <w:r w:rsidR="004C45BC">
        <w:t xml:space="preserve"> du client</w:t>
      </w:r>
      <w:r w:rsidR="00B10E17">
        <w:t xml:space="preserve"> pour donner des droits </w:t>
      </w:r>
      <w:r w:rsidR="004C45BC">
        <w:t>d’</w:t>
      </w:r>
      <w:r w:rsidR="00064EED">
        <w:t>acc</w:t>
      </w:r>
      <w:r w:rsidR="00507F64">
        <w:t>è</w:t>
      </w:r>
      <w:r w:rsidR="00064EED">
        <w:t xml:space="preserve">s </w:t>
      </w:r>
      <w:r w:rsidR="003B38C6">
        <w:t>à</w:t>
      </w:r>
      <w:r w:rsidR="00064EED">
        <w:t xml:space="preserve"> des </w:t>
      </w:r>
      <w:r w:rsidR="00507F64">
        <w:t>fonctionnalité</w:t>
      </w:r>
      <w:r w:rsidR="002C00A2">
        <w:t>s</w:t>
      </w:r>
      <w:r w:rsidR="00507F64">
        <w:t xml:space="preserve"> </w:t>
      </w:r>
      <w:r w:rsidR="00B10E17">
        <w:t>pour</w:t>
      </w:r>
      <w:r w:rsidR="00043038">
        <w:t xml:space="preserve"> que</w:t>
      </w:r>
      <w:r w:rsidR="00B10E17">
        <w:t xml:space="preserve"> le technicien </w:t>
      </w:r>
      <w:del w:id="84" w:author="He" w:date="2023-03-18T17:18:00Z">
        <w:r w:rsidR="00B10E17" w:rsidDel="00715A1E">
          <w:delText>n</w:delText>
        </w:r>
        <w:r w:rsidR="002C00A2" w:rsidDel="00715A1E">
          <w:delText>e soi</w:delText>
        </w:r>
        <w:r w:rsidR="00B10E17" w:rsidDel="00715A1E">
          <w:delText xml:space="preserve">t </w:delText>
        </w:r>
        <w:r w:rsidR="0081456F" w:rsidDel="00715A1E">
          <w:delText xml:space="preserve">pas </w:delText>
        </w:r>
      </w:del>
      <w:r w:rsidR="00FB5E32">
        <w:t xml:space="preserve">d’autre droit </w:t>
      </w:r>
      <w:r w:rsidR="00BC7F15">
        <w:t>que ceux</w:t>
      </w:r>
      <w:r w:rsidR="003B38C6">
        <w:t xml:space="preserve"> </w:t>
      </w:r>
      <w:r w:rsidR="00BC7F15">
        <w:t>nécessaire</w:t>
      </w:r>
      <w:r w:rsidR="002C00A2">
        <w:t>s</w:t>
      </w:r>
      <w:r w:rsidR="003B38C6">
        <w:t xml:space="preserve"> pour l</w:t>
      </w:r>
      <w:r w:rsidR="0085369A">
        <w:t xml:space="preserve">e </w:t>
      </w:r>
      <w:r w:rsidR="00987C46">
        <w:t>dépannage.</w:t>
      </w:r>
    </w:p>
    <w:p w14:paraId="6E74FEE0" w14:textId="77777777" w:rsidR="008F0526" w:rsidRDefault="00AC0B7B" w:rsidP="008F0526">
      <w:pPr>
        <w:keepNext/>
      </w:pPr>
      <w:r>
        <w:rPr>
          <w:noProof/>
          <w:lang w:eastAsia="fr-FR"/>
        </w:rPr>
        <w:drawing>
          <wp:inline distT="0" distB="0" distL="0" distR="0" wp14:anchorId="47AD588E" wp14:editId="602B214A">
            <wp:extent cx="2671638" cy="2467473"/>
            <wp:effectExtent l="0" t="0" r="0" b="9525"/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3789" cy="2478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92FFCB" w14:textId="6A8F70DC" w:rsidR="003B1E0E" w:rsidRDefault="008F0526" w:rsidP="008F0526">
      <w:pPr>
        <w:pStyle w:val="Lgende"/>
      </w:pPr>
      <w:bookmarkStart w:id="85" w:name="_Toc129645623"/>
      <w:r>
        <w:t xml:space="preserve">Figure </w:t>
      </w:r>
      <w:r w:rsidR="00F45997">
        <w:fldChar w:fldCharType="begin"/>
      </w:r>
      <w:r w:rsidR="00F45997">
        <w:instrText xml:space="preserve"> SEQ Figure \* ARABIC </w:instrText>
      </w:r>
      <w:r w:rsidR="00F45997">
        <w:fldChar w:fldCharType="separate"/>
      </w:r>
      <w:r w:rsidR="007954CF">
        <w:rPr>
          <w:noProof/>
        </w:rPr>
        <w:t>19</w:t>
      </w:r>
      <w:r w:rsidR="00F45997">
        <w:rPr>
          <w:noProof/>
        </w:rPr>
        <w:fldChar w:fldCharType="end"/>
      </w:r>
      <w:r w:rsidR="002C00A2">
        <w:t> </w:t>
      </w:r>
      <w:r>
        <w:t>acceptation</w:t>
      </w:r>
      <w:r w:rsidR="002C00A2">
        <w:t>s</w:t>
      </w:r>
      <w:r>
        <w:t xml:space="preserve"> de la demande</w:t>
      </w:r>
      <w:bookmarkEnd w:id="85"/>
    </w:p>
    <w:p w14:paraId="54C93C1E" w14:textId="52D65716" w:rsidR="00EE5DA8" w:rsidRDefault="00E60680" w:rsidP="003B1E0E">
      <w:r>
        <w:t xml:space="preserve">Ici depuis le pc du technicien </w:t>
      </w:r>
      <w:r w:rsidR="00EB46C0">
        <w:t xml:space="preserve">on appui sur le bouton téléchargement </w:t>
      </w:r>
      <w:r w:rsidR="00FE6801">
        <w:t xml:space="preserve">ensuite on </w:t>
      </w:r>
      <w:r w:rsidR="00BF75A0">
        <w:t>choisit</w:t>
      </w:r>
      <w:r w:rsidR="00FE6801">
        <w:t xml:space="preserve"> le fichier qu’il faut </w:t>
      </w:r>
      <w:r w:rsidR="00F453FD">
        <w:t>transférer</w:t>
      </w:r>
      <w:r w:rsidR="00953FED">
        <w:t xml:space="preserve"> et l’endroit </w:t>
      </w:r>
      <w:r w:rsidR="004C1DC3">
        <w:t>voulu</w:t>
      </w:r>
      <w:r w:rsidR="00F9263F">
        <w:t>.</w:t>
      </w:r>
      <w:ins w:id="86" w:author="He" w:date="2023-03-18T17:20:00Z">
        <w:r w:rsidR="00715A1E">
          <w:t xml:space="preserve"> </w:t>
        </w:r>
        <w:proofErr w:type="gramStart"/>
        <w:r w:rsidR="00715A1E">
          <w:t>montrer</w:t>
        </w:r>
      </w:ins>
      <w:proofErr w:type="gramEnd"/>
    </w:p>
    <w:p w14:paraId="4A82B7AB" w14:textId="77777777" w:rsidR="00E60680" w:rsidRDefault="002D4899" w:rsidP="00E60680">
      <w:pPr>
        <w:keepNext/>
      </w:pPr>
      <w:r w:rsidRPr="002D4899">
        <w:rPr>
          <w:noProof/>
          <w:lang w:eastAsia="fr-FR"/>
        </w:rPr>
        <w:drawing>
          <wp:inline distT="0" distB="0" distL="0" distR="0" wp14:anchorId="2166D643" wp14:editId="08070594">
            <wp:extent cx="5731510" cy="1598295"/>
            <wp:effectExtent l="0" t="0" r="2540" b="1905"/>
            <wp:docPr id="7" name="Image 7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 7" descr="Une image contenant texte&#10;&#10;Description générée automatiquement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8465B" w14:textId="6F0F834C" w:rsidR="00837F91" w:rsidRDefault="00E60680" w:rsidP="00E60680">
      <w:pPr>
        <w:pStyle w:val="Lgende"/>
      </w:pPr>
      <w:bookmarkStart w:id="87" w:name="_Toc129645624"/>
      <w:r>
        <w:t>Figure</w:t>
      </w:r>
      <w:r w:rsidR="002C00A2">
        <w:t> </w:t>
      </w:r>
      <w:r w:rsidR="00F45997">
        <w:fldChar w:fldCharType="begin"/>
      </w:r>
      <w:r w:rsidR="00F45997">
        <w:instrText xml:space="preserve"> SEQ Figure \* ARABIC </w:instrText>
      </w:r>
      <w:r w:rsidR="00F45997">
        <w:fldChar w:fldCharType="separate"/>
      </w:r>
      <w:r w:rsidR="007954CF">
        <w:rPr>
          <w:noProof/>
        </w:rPr>
        <w:t>20</w:t>
      </w:r>
      <w:r w:rsidR="00F45997">
        <w:rPr>
          <w:noProof/>
        </w:rPr>
        <w:fldChar w:fldCharType="end"/>
      </w:r>
      <w:r>
        <w:t xml:space="preserve"> transfert de fichier</w:t>
      </w:r>
      <w:bookmarkEnd w:id="87"/>
    </w:p>
    <w:p w14:paraId="65106482" w14:textId="12ECAE07" w:rsidR="00386044" w:rsidRDefault="005A7199" w:rsidP="003B1E0E">
      <w:pPr>
        <w:rPr>
          <w:ins w:id="88" w:author="He" w:date="2023-03-18T17:21:00Z"/>
        </w:rPr>
      </w:pPr>
      <w:r>
        <w:t xml:space="preserve">Après </w:t>
      </w:r>
      <w:r w:rsidR="004D0031">
        <w:t xml:space="preserve">on confirme la réception du fichier et </w:t>
      </w:r>
      <w:r w:rsidR="008F1ACF">
        <w:t>que le technicien</w:t>
      </w:r>
      <w:r w:rsidR="004D0031">
        <w:t xml:space="preserve"> peut </w:t>
      </w:r>
      <w:r w:rsidR="008F1ACF">
        <w:t xml:space="preserve">créer </w:t>
      </w:r>
      <w:r w:rsidR="00BC7F15">
        <w:t>des fichiers</w:t>
      </w:r>
      <w:r w:rsidR="008F1ACF">
        <w:t xml:space="preserve"> et des dossier</w:t>
      </w:r>
      <w:r w:rsidR="002C00A2">
        <w:t>s</w:t>
      </w:r>
      <w:r w:rsidR="008F1ACF">
        <w:t xml:space="preserve"> dans</w:t>
      </w:r>
      <w:r w:rsidR="00FB1E7E">
        <w:t xml:space="preserve"> le pc du client</w:t>
      </w:r>
      <w:r w:rsidR="008F1ACF">
        <w:t xml:space="preserve"> s</w:t>
      </w:r>
      <w:r w:rsidR="002C00A2">
        <w:t>’</w:t>
      </w:r>
      <w:r w:rsidR="008F1ACF">
        <w:t>il a les droits activé</w:t>
      </w:r>
      <w:r w:rsidR="002C00A2">
        <w:t>s</w:t>
      </w:r>
      <w:r w:rsidR="00582530">
        <w:t>.</w:t>
      </w:r>
    </w:p>
    <w:p w14:paraId="1CDCF01A" w14:textId="3C1E2AA5" w:rsidR="00715A1E" w:rsidRDefault="00715A1E" w:rsidP="003B1E0E">
      <w:ins w:id="89" w:author="He" w:date="2023-03-18T17:21:00Z">
        <w:r>
          <w:t>Et pour les autres tests ?</w:t>
        </w:r>
      </w:ins>
    </w:p>
    <w:p w14:paraId="69D4245D" w14:textId="77777777" w:rsidR="00582530" w:rsidRDefault="00A609CD" w:rsidP="00582530">
      <w:pPr>
        <w:keepNext/>
      </w:pPr>
      <w:r w:rsidRPr="00A609CD">
        <w:rPr>
          <w:noProof/>
          <w:lang w:eastAsia="fr-FR"/>
        </w:rPr>
        <w:lastRenderedPageBreak/>
        <w:drawing>
          <wp:inline distT="0" distB="0" distL="0" distR="0" wp14:anchorId="2790E311" wp14:editId="4C2D852D">
            <wp:extent cx="4142630" cy="1318450"/>
            <wp:effectExtent l="0" t="0" r="0" b="0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162550" cy="132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36216" w14:textId="7223B766" w:rsidR="00C541D0" w:rsidRDefault="00582530" w:rsidP="00582530">
      <w:pPr>
        <w:pStyle w:val="Lgende"/>
      </w:pPr>
      <w:bookmarkStart w:id="90" w:name="_Toc129645625"/>
      <w:r>
        <w:t>Figure</w:t>
      </w:r>
      <w:r w:rsidR="002C00A2">
        <w:t> </w:t>
      </w:r>
      <w:r w:rsidR="00F45997">
        <w:fldChar w:fldCharType="begin"/>
      </w:r>
      <w:r w:rsidR="00F45997">
        <w:instrText xml:space="preserve"> SEQ Figure \* ARABIC </w:instrText>
      </w:r>
      <w:r w:rsidR="00F45997">
        <w:fldChar w:fldCharType="separate"/>
      </w:r>
      <w:r w:rsidR="007954CF">
        <w:rPr>
          <w:noProof/>
        </w:rPr>
        <w:t>21</w:t>
      </w:r>
      <w:r w:rsidR="00F45997">
        <w:rPr>
          <w:noProof/>
        </w:rPr>
        <w:fldChar w:fldCharType="end"/>
      </w:r>
      <w:r>
        <w:t xml:space="preserve"> fin de partage</w:t>
      </w:r>
      <w:bookmarkEnd w:id="90"/>
    </w:p>
    <w:p w14:paraId="4EC60FA0" w14:textId="1C3A2612" w:rsidR="003675B3" w:rsidRDefault="008F1ACF" w:rsidP="003B1E0E">
      <w:r>
        <w:t>Maintenant on peut arrêter le partage d’écran depuis le pc du client.</w:t>
      </w:r>
    </w:p>
    <w:p w14:paraId="3270A3CB" w14:textId="6ECB9327" w:rsidR="003675B3" w:rsidRDefault="003675B3" w:rsidP="003675B3">
      <w:pPr>
        <w:pStyle w:val="Titre1"/>
      </w:pPr>
      <w:bookmarkStart w:id="91" w:name="_Toc129636907"/>
      <w:proofErr w:type="spellStart"/>
      <w:r>
        <w:t>Real</w:t>
      </w:r>
      <w:r w:rsidR="005803E3">
        <w:t>VNC</w:t>
      </w:r>
      <w:bookmarkEnd w:id="91"/>
      <w:proofErr w:type="spellEnd"/>
      <w:r w:rsidR="005803E3">
        <w:t xml:space="preserve"> </w:t>
      </w:r>
    </w:p>
    <w:p w14:paraId="3998EAB4" w14:textId="77777777" w:rsidR="007E2EF3" w:rsidRDefault="007E2EF3" w:rsidP="006A67D3"/>
    <w:p w14:paraId="741BC2DE" w14:textId="66777095" w:rsidR="00A46F35" w:rsidRDefault="007E2EF3" w:rsidP="006A67D3">
      <w:proofErr w:type="spellStart"/>
      <w:r>
        <w:t>RealVNC</w:t>
      </w:r>
      <w:proofErr w:type="spellEnd"/>
      <w:r>
        <w:t xml:space="preserve"> est un outil </w:t>
      </w:r>
      <w:r w:rsidR="00F97690">
        <w:t>dont l’installation est plus complexe</w:t>
      </w:r>
      <w:r w:rsidR="00E23A90">
        <w:t>.</w:t>
      </w:r>
      <w:ins w:id="92" w:author="He" w:date="2023-03-18T17:22:00Z">
        <w:r w:rsidR="00016404">
          <w:t xml:space="preserve"> </w:t>
        </w:r>
      </w:ins>
    </w:p>
    <w:p w14:paraId="6E5FF8BE" w14:textId="32E9743C" w:rsidR="00353E60" w:rsidRDefault="00353E60" w:rsidP="006A67D3">
      <w:r>
        <w:t xml:space="preserve">Il faut d’abord créer un compte </w:t>
      </w:r>
      <w:r w:rsidR="00B11AD9">
        <w:t xml:space="preserve">pour pouvoir </w:t>
      </w:r>
      <w:r w:rsidR="005A5333">
        <w:t>faire fonctionner le fichier :</w:t>
      </w:r>
    </w:p>
    <w:p w14:paraId="7DDBEFD7" w14:textId="77777777" w:rsidR="00D96875" w:rsidRDefault="005A5333" w:rsidP="00D96875">
      <w:pPr>
        <w:keepNext/>
      </w:pPr>
      <w:r>
        <w:rPr>
          <w:noProof/>
          <w:lang w:eastAsia="fr-FR"/>
        </w:rPr>
        <w:drawing>
          <wp:inline distT="0" distB="0" distL="0" distR="0" wp14:anchorId="1983C521" wp14:editId="06CE7A73">
            <wp:extent cx="2010842" cy="2643101"/>
            <wp:effectExtent l="0" t="0" r="8890" b="5080"/>
            <wp:docPr id="53" name="Image 53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 53" descr="Une image contenant texte&#10;&#10;Description générée automatiquement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028182" cy="2665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A3413" w14:textId="6BE6DC2F" w:rsidR="005A5333" w:rsidRDefault="00D96875" w:rsidP="00D96875">
      <w:pPr>
        <w:pStyle w:val="Lgende"/>
      </w:pPr>
      <w:bookmarkStart w:id="93" w:name="_Toc129645626"/>
      <w:r>
        <w:t xml:space="preserve">Figure </w:t>
      </w:r>
      <w:r w:rsidR="00F45997">
        <w:fldChar w:fldCharType="begin"/>
      </w:r>
      <w:r w:rsidR="00F45997">
        <w:instrText xml:space="preserve"> SEQ Figure \* ARABIC </w:instrText>
      </w:r>
      <w:r w:rsidR="00F45997">
        <w:fldChar w:fldCharType="separate"/>
      </w:r>
      <w:r w:rsidR="007954CF">
        <w:rPr>
          <w:noProof/>
        </w:rPr>
        <w:t>22</w:t>
      </w:r>
      <w:r w:rsidR="00F45997">
        <w:rPr>
          <w:noProof/>
        </w:rPr>
        <w:fldChar w:fldCharType="end"/>
      </w:r>
      <w:r w:rsidR="002C00A2">
        <w:t> </w:t>
      </w:r>
      <w:r>
        <w:t>création de compte</w:t>
      </w:r>
      <w:bookmarkEnd w:id="93"/>
    </w:p>
    <w:p w14:paraId="7B07CE77" w14:textId="5A8C8996" w:rsidR="005A5333" w:rsidRPr="006A67D3" w:rsidRDefault="005A5333" w:rsidP="005A5333">
      <w:r>
        <w:t xml:space="preserve">Ensuite deux applications </w:t>
      </w:r>
      <w:r w:rsidR="009B27A1">
        <w:t xml:space="preserve">différentes </w:t>
      </w:r>
      <w:r>
        <w:t xml:space="preserve">doivent être </w:t>
      </w:r>
      <w:r w:rsidR="00D364D3">
        <w:t>téléchargées</w:t>
      </w:r>
      <w:r w:rsidR="00C47103">
        <w:t xml:space="preserve">. Pour le client VNC server et pour le technicien </w:t>
      </w:r>
      <w:r w:rsidR="000B44B7">
        <w:t xml:space="preserve">VNC </w:t>
      </w:r>
      <w:proofErr w:type="spellStart"/>
      <w:r w:rsidR="000B44B7">
        <w:t>viewer</w:t>
      </w:r>
      <w:proofErr w:type="spellEnd"/>
      <w:r w:rsidR="000B44B7">
        <w:t>.</w:t>
      </w:r>
    </w:p>
    <w:p w14:paraId="0B403712" w14:textId="2BB63FF8" w:rsidR="00D96875" w:rsidRDefault="00D96875" w:rsidP="00D96875">
      <w:pPr>
        <w:keepNext/>
      </w:pPr>
      <w:r>
        <w:rPr>
          <w:noProof/>
          <w:lang w:eastAsia="fr-FR"/>
        </w:rPr>
        <w:lastRenderedPageBreak/>
        <mc:AlternateContent>
          <mc:Choice Requires="wps">
            <w:drawing>
              <wp:anchor distT="0" distB="0" distL="114300" distR="114300" simplePos="0" relativeHeight="251658251" behindDoc="1" locked="0" layoutInCell="1" allowOverlap="1" wp14:anchorId="5FEEA161" wp14:editId="137246A1">
                <wp:simplePos x="0" y="0"/>
                <wp:positionH relativeFrom="column">
                  <wp:posOffset>2705100</wp:posOffset>
                </wp:positionH>
                <wp:positionV relativeFrom="paragraph">
                  <wp:posOffset>2078355</wp:posOffset>
                </wp:positionV>
                <wp:extent cx="260032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76" name="Zone de texte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003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AFD6DF0" w14:textId="37B31056" w:rsidR="006B2E05" w:rsidRPr="00620154" w:rsidRDefault="006B2E05" w:rsidP="00D96875">
                            <w:pPr>
                              <w:pStyle w:val="Lgende"/>
                              <w:rPr>
                                <w:noProof/>
                              </w:rPr>
                            </w:pPr>
                            <w:bookmarkStart w:id="94" w:name="_Toc129645627"/>
                            <w:r>
                              <w:t xml:space="preserve">Figure </w:t>
                            </w:r>
                            <w:r w:rsidR="00F45997">
                              <w:fldChar w:fldCharType="begin"/>
                            </w:r>
                            <w:r w:rsidR="00F45997">
                              <w:instrText xml:space="preserve"> SEQ Figure \* ARABIC </w:instrText>
                            </w:r>
                            <w:r w:rsidR="00F45997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23</w:t>
                            </w:r>
                            <w:r w:rsidR="00F45997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 configuration du serveur</w:t>
                            </w:r>
                            <w:bookmarkEnd w:id="9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FEEA161" id="Zone de texte 76" o:spid="_x0000_s1031" type="#_x0000_t202" style="position:absolute;margin-left:213pt;margin-top:163.65pt;width:204.75pt;height:.05pt;z-index:-25165822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" stroked="f">
                <v:textbox style="mso-fit-shape-to-text:t" inset="0,0,0,0">
                  <w:txbxContent>
                    <w:p w14:paraId="1AFD6DF0" w14:textId="37B31056" w:rsidR="006B2E05" w:rsidRPr="00620154" w:rsidRDefault="006B2E05" w:rsidP="00D96875">
                      <w:pPr>
                        <w:pStyle w:val="Lgende"/>
                        <w:rPr>
                          <w:noProof/>
                        </w:rPr>
                      </w:pPr>
                      <w:bookmarkStart w:id="95" w:name="_Toc129645627"/>
                      <w:r>
                        <w:t xml:space="preserve">Figure </w:t>
                      </w:r>
                      <w:r w:rsidR="00F45997">
                        <w:fldChar w:fldCharType="begin"/>
                      </w:r>
                      <w:r w:rsidR="00F45997">
                        <w:instrText xml:space="preserve"> SEQ Figure \* ARABIC </w:instrText>
                      </w:r>
                      <w:r w:rsidR="00F45997">
                        <w:fldChar w:fldCharType="separate"/>
                      </w:r>
                      <w:r>
                        <w:rPr>
                          <w:noProof/>
                        </w:rPr>
                        <w:t>23</w:t>
                      </w:r>
                      <w:r w:rsidR="00F45997">
                        <w:rPr>
                          <w:noProof/>
                        </w:rPr>
                        <w:fldChar w:fldCharType="end"/>
                      </w:r>
                      <w:r>
                        <w:t> configuration du serveur</w:t>
                      </w:r>
                      <w:bookmarkEnd w:id="95"/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58252" behindDoc="1" locked="0" layoutInCell="1" allowOverlap="1" wp14:anchorId="09C0E7C3" wp14:editId="3A0441E1">
                <wp:simplePos x="0" y="0"/>
                <wp:positionH relativeFrom="column">
                  <wp:posOffset>2705100</wp:posOffset>
                </wp:positionH>
                <wp:positionV relativeFrom="paragraph">
                  <wp:posOffset>2078355</wp:posOffset>
                </wp:positionV>
                <wp:extent cx="260032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77" name="Zone de texte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003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1C58103" w14:textId="232FD831" w:rsidR="006B2E05" w:rsidRPr="00152B6A" w:rsidRDefault="006B2E05" w:rsidP="00D96875">
                            <w:pPr>
                              <w:pStyle w:val="Lgende"/>
                              <w:rPr>
                                <w:noProof/>
                              </w:rPr>
                            </w:pPr>
                            <w:bookmarkStart w:id="96" w:name="_Toc129645628"/>
                            <w:r>
                              <w:t xml:space="preserve">Figure </w:t>
                            </w:r>
                            <w:r w:rsidR="00F45997">
                              <w:fldChar w:fldCharType="begin"/>
                            </w:r>
                            <w:r w:rsidR="00F45997">
                              <w:instrText xml:space="preserve"> SEQ Figure \* ARABIC </w:instrText>
                            </w:r>
                            <w:r w:rsidR="00F45997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24</w:t>
                            </w:r>
                            <w:r w:rsidR="00F45997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 configuration du serveur</w:t>
                            </w:r>
                            <w:bookmarkEnd w:id="9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9C0E7C3" id="Zone de texte 77" o:spid="_x0000_s1032" type="#_x0000_t202" style="position:absolute;margin-left:213pt;margin-top:163.65pt;width:204.75pt;height:.05pt;z-index:-2516582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" stroked="f">
                <v:textbox style="mso-fit-shape-to-text:t" inset="0,0,0,0">
                  <w:txbxContent>
                    <w:p w14:paraId="51C58103" w14:textId="232FD831" w:rsidR="006B2E05" w:rsidRPr="00152B6A" w:rsidRDefault="006B2E05" w:rsidP="00D96875">
                      <w:pPr>
                        <w:pStyle w:val="Lgende"/>
                        <w:rPr>
                          <w:noProof/>
                        </w:rPr>
                      </w:pPr>
                      <w:bookmarkStart w:id="97" w:name="_Toc129645628"/>
                      <w:r>
                        <w:t xml:space="preserve">Figure </w:t>
                      </w:r>
                      <w:r w:rsidR="00F45997">
                        <w:fldChar w:fldCharType="begin"/>
                      </w:r>
                      <w:r w:rsidR="00F45997">
                        <w:instrText xml:space="preserve"> SEQ Figure \* ARABIC </w:instrText>
                      </w:r>
                      <w:r w:rsidR="00F45997">
                        <w:fldChar w:fldCharType="separate"/>
                      </w:r>
                      <w:r>
                        <w:rPr>
                          <w:noProof/>
                        </w:rPr>
                        <w:t>24</w:t>
                      </w:r>
                      <w:r w:rsidR="00F45997">
                        <w:rPr>
                          <w:noProof/>
                        </w:rPr>
                        <w:fldChar w:fldCharType="end"/>
                      </w:r>
                      <w:r>
                        <w:t> configuration du serveur</w:t>
                      </w:r>
                      <w:bookmarkEnd w:id="97"/>
                    </w:p>
                  </w:txbxContent>
                </v:textbox>
                <w10:wrap type="tight"/>
              </v:shape>
            </w:pict>
          </mc:Fallback>
        </mc:AlternateContent>
      </w:r>
      <w:r w:rsidR="00C27BB8" w:rsidRPr="002263D9">
        <w:rPr>
          <w:noProof/>
          <w:lang w:eastAsia="fr-FR"/>
        </w:rPr>
        <w:drawing>
          <wp:anchor distT="0" distB="0" distL="114300" distR="114300" simplePos="0" relativeHeight="251658247" behindDoc="1" locked="0" layoutInCell="1" allowOverlap="1" wp14:anchorId="42AD90DF" wp14:editId="49F27884">
            <wp:simplePos x="0" y="0"/>
            <wp:positionH relativeFrom="column">
              <wp:posOffset>2705100</wp:posOffset>
            </wp:positionH>
            <wp:positionV relativeFrom="paragraph">
              <wp:posOffset>12700</wp:posOffset>
            </wp:positionV>
            <wp:extent cx="2600325" cy="2008634"/>
            <wp:effectExtent l="0" t="0" r="0" b="0"/>
            <wp:wrapTight wrapText="bothSides">
              <wp:wrapPolygon edited="0">
                <wp:start x="0" y="0"/>
                <wp:lineTo x="0" y="21306"/>
                <wp:lineTo x="21363" y="21306"/>
                <wp:lineTo x="21363" y="0"/>
                <wp:lineTo x="0" y="0"/>
              </wp:wrapPolygon>
            </wp:wrapTight>
            <wp:docPr id="12" name="Image 12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 12" descr="Une image contenant texte&#10;&#10;Description générée automatiquement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0325" cy="20086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3759D" w:rsidRPr="0023759D">
        <w:rPr>
          <w:noProof/>
          <w:lang w:eastAsia="fr-FR"/>
        </w:rPr>
        <w:drawing>
          <wp:inline distT="0" distB="0" distL="0" distR="0" wp14:anchorId="50A29063" wp14:editId="3B361990">
            <wp:extent cx="2541330" cy="1981200"/>
            <wp:effectExtent l="0" t="0" r="0" b="0"/>
            <wp:docPr id="11" name="Image 1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 11" descr="Une image contenant texte&#10;&#10;Description générée automatiquement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547274" cy="1985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EA148" w14:textId="09292884" w:rsidR="00C541D0" w:rsidRDefault="00D96875" w:rsidP="00D96875">
      <w:pPr>
        <w:pStyle w:val="Lgende"/>
      </w:pPr>
      <w:bookmarkStart w:id="98" w:name="_Toc129645629"/>
      <w:r>
        <w:t xml:space="preserve">Figure </w:t>
      </w:r>
      <w:r w:rsidR="00F45997">
        <w:fldChar w:fldCharType="begin"/>
      </w:r>
      <w:r w:rsidR="00F45997">
        <w:instrText xml:space="preserve"> SEQ Figure \* ARABIC </w:instrText>
      </w:r>
      <w:r w:rsidR="00F45997">
        <w:fldChar w:fldCharType="separate"/>
      </w:r>
      <w:r w:rsidR="007954CF">
        <w:rPr>
          <w:noProof/>
        </w:rPr>
        <w:t>25</w:t>
      </w:r>
      <w:r w:rsidR="00F45997">
        <w:rPr>
          <w:noProof/>
        </w:rPr>
        <w:fldChar w:fldCharType="end"/>
      </w:r>
      <w:r w:rsidR="002C00A2">
        <w:t> </w:t>
      </w:r>
      <w:r>
        <w:t>installation du VNC serveur</w:t>
      </w:r>
      <w:bookmarkEnd w:id="98"/>
    </w:p>
    <w:p w14:paraId="654D1297" w14:textId="62B25E47" w:rsidR="00777B01" w:rsidRDefault="0086474A" w:rsidP="006941B5">
      <w:r>
        <w:t>Voici quelques choix à faire.</w:t>
      </w:r>
    </w:p>
    <w:p w14:paraId="370DBAC4" w14:textId="77777777" w:rsidR="00D75FC2" w:rsidRDefault="00D75FC2" w:rsidP="006941B5"/>
    <w:p w14:paraId="63716114" w14:textId="77777777" w:rsidR="00D75FC2" w:rsidRDefault="00D75FC2" w:rsidP="006941B5"/>
    <w:p w14:paraId="10E162D9" w14:textId="46F373F9" w:rsidR="00777B01" w:rsidRDefault="00777B01" w:rsidP="006941B5">
      <w:r>
        <w:t>Une connexion au compte est ensuite demandée :</w:t>
      </w:r>
    </w:p>
    <w:p w14:paraId="2CAB0182" w14:textId="77777777" w:rsidR="00777B01" w:rsidRDefault="00777B01" w:rsidP="006941B5"/>
    <w:p w14:paraId="391B8FC9" w14:textId="77777777" w:rsidR="00CA7592" w:rsidRDefault="00CA7592" w:rsidP="006941B5"/>
    <w:p w14:paraId="383B0657" w14:textId="77777777" w:rsidR="00CA7592" w:rsidRDefault="00CA7592" w:rsidP="006941B5"/>
    <w:p w14:paraId="7D3CA842" w14:textId="4A98762A" w:rsidR="00CA7592" w:rsidRDefault="00CA7592" w:rsidP="006941B5">
      <w:r>
        <w:rPr>
          <w:noProof/>
          <w:lang w:eastAsia="fr-FR"/>
        </w:rPr>
        <w:drawing>
          <wp:anchor distT="0" distB="0" distL="114300" distR="114300" simplePos="0" relativeHeight="251658261" behindDoc="1" locked="0" layoutInCell="1" allowOverlap="1" wp14:anchorId="17159F21" wp14:editId="42DB8F10">
            <wp:simplePos x="0" y="0"/>
            <wp:positionH relativeFrom="column">
              <wp:posOffset>685800</wp:posOffset>
            </wp:positionH>
            <wp:positionV relativeFrom="paragraph">
              <wp:posOffset>-925195</wp:posOffset>
            </wp:positionV>
            <wp:extent cx="2114550" cy="1917065"/>
            <wp:effectExtent l="0" t="0" r="0" b="6985"/>
            <wp:wrapTight wrapText="bothSides">
              <wp:wrapPolygon edited="0">
                <wp:start x="0" y="0"/>
                <wp:lineTo x="0" y="21464"/>
                <wp:lineTo x="21405" y="21464"/>
                <wp:lineTo x="21405" y="0"/>
                <wp:lineTo x="0" y="0"/>
              </wp:wrapPolygon>
            </wp:wrapTight>
            <wp:docPr id="55" name="Imag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4550" cy="19170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B6EC345" w14:textId="6F8F6634" w:rsidR="00CA7592" w:rsidRDefault="00CA7592" w:rsidP="006941B5"/>
    <w:p w14:paraId="61707807" w14:textId="2AB16F1F" w:rsidR="00CA7592" w:rsidRDefault="00CA7592" w:rsidP="006941B5"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58253" behindDoc="1" locked="0" layoutInCell="1" allowOverlap="1" wp14:anchorId="100D2761" wp14:editId="2B4E3FD7">
                <wp:simplePos x="0" y="0"/>
                <wp:positionH relativeFrom="column">
                  <wp:posOffset>2800985</wp:posOffset>
                </wp:positionH>
                <wp:positionV relativeFrom="paragraph">
                  <wp:posOffset>160655</wp:posOffset>
                </wp:positionV>
                <wp:extent cx="275209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78" name="Zone de texte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520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B3857F6" w14:textId="34BC5C5B" w:rsidR="006B2E05" w:rsidRPr="00201B89" w:rsidRDefault="006B2E05" w:rsidP="00D96875">
                            <w:pPr>
                              <w:pStyle w:val="Lgende"/>
                              <w:rPr>
                                <w:noProof/>
                              </w:rPr>
                            </w:pPr>
                            <w:bookmarkStart w:id="99" w:name="_Toc129645630"/>
                            <w:r>
                              <w:t xml:space="preserve">Figure </w:t>
                            </w:r>
                            <w:r w:rsidR="00F45997">
                              <w:fldChar w:fldCharType="begin"/>
                            </w:r>
                            <w:r w:rsidR="00F45997">
                              <w:instrText xml:space="preserve"> SEQ Figure \* ARABIC </w:instrText>
                            </w:r>
                            <w:r w:rsidR="00F45997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26</w:t>
                            </w:r>
                            <w:r w:rsidR="00F45997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 connexion au compte</w:t>
                            </w:r>
                            <w:bookmarkEnd w:id="9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00D2761" id="Zone de texte 78" o:spid="_x0000_s1033" type="#_x0000_t202" style="position:absolute;margin-left:220.55pt;margin-top:12.65pt;width:216.7pt;height:.05pt;z-index:-25165822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" stroked="f">
                <v:textbox style="mso-fit-shape-to-text:t" inset="0,0,0,0">
                  <w:txbxContent>
                    <w:p w14:paraId="6B3857F6" w14:textId="34BC5C5B" w:rsidR="006B2E05" w:rsidRPr="00201B89" w:rsidRDefault="006B2E05" w:rsidP="00D96875">
                      <w:pPr>
                        <w:pStyle w:val="Lgende"/>
                        <w:rPr>
                          <w:noProof/>
                        </w:rPr>
                      </w:pPr>
                      <w:bookmarkStart w:id="100" w:name="_Toc129645630"/>
                      <w:r>
                        <w:t xml:space="preserve">Figure </w:t>
                      </w:r>
                      <w:r w:rsidR="00F45997">
                        <w:fldChar w:fldCharType="begin"/>
                      </w:r>
                      <w:r w:rsidR="00F45997">
                        <w:instrText xml:space="preserve"> SEQ Figure \* ARABIC </w:instrText>
                      </w:r>
                      <w:r w:rsidR="00F45997">
                        <w:fldChar w:fldCharType="separate"/>
                      </w:r>
                      <w:r>
                        <w:rPr>
                          <w:noProof/>
                        </w:rPr>
                        <w:t>26</w:t>
                      </w:r>
                      <w:r w:rsidR="00F45997">
                        <w:rPr>
                          <w:noProof/>
                        </w:rPr>
                        <w:fldChar w:fldCharType="end"/>
                      </w:r>
                      <w:r>
                        <w:t> connexion au compte</w:t>
                      </w:r>
                      <w:bookmarkEnd w:id="100"/>
                    </w:p>
                  </w:txbxContent>
                </v:textbox>
                <w10:wrap type="tight"/>
              </v:shape>
            </w:pict>
          </mc:Fallback>
        </mc:AlternateContent>
      </w:r>
    </w:p>
    <w:p w14:paraId="57358941" w14:textId="5F63AD6A" w:rsidR="002263D9" w:rsidRDefault="002263D9" w:rsidP="006941B5"/>
    <w:p w14:paraId="3D7CABFF" w14:textId="09C3F521" w:rsidR="00CA7592" w:rsidRDefault="00777B01" w:rsidP="00CA7592">
      <w:r>
        <w:t xml:space="preserve">Il est important d’ajouter que </w:t>
      </w:r>
      <w:r w:rsidR="00B835EB">
        <w:t>tout en ayant des applications diff</w:t>
      </w:r>
      <w:r w:rsidR="007B36EB">
        <w:t>érentes, les deux utilisateurs doivent se connecter sur le même compte</w:t>
      </w:r>
      <w:r w:rsidR="008C3E0A">
        <w:t>, c’est le moy</w:t>
      </w:r>
      <w:r w:rsidR="00D20E54">
        <w:t>en qui per</w:t>
      </w:r>
      <w:r w:rsidR="00CA7592">
        <w:t>met l’accès entre les deux.</w:t>
      </w:r>
    </w:p>
    <w:p w14:paraId="36E6B58C" w14:textId="211FFE54" w:rsidR="00C27BB8" w:rsidRDefault="00C27BB8" w:rsidP="006941B5"/>
    <w:p w14:paraId="04376C70" w14:textId="5C0443FF" w:rsidR="00C27BB8" w:rsidRDefault="00C27BB8" w:rsidP="006941B5"/>
    <w:p w14:paraId="7BB72536" w14:textId="77777777" w:rsidR="00C27BB8" w:rsidRDefault="00C27BB8" w:rsidP="006941B5"/>
    <w:p w14:paraId="17D3B6A0" w14:textId="77777777" w:rsidR="00777B01" w:rsidRDefault="00777B01" w:rsidP="006941B5"/>
    <w:p w14:paraId="1C7FFD75" w14:textId="77777777" w:rsidR="004F5276" w:rsidRDefault="004F5276" w:rsidP="006941B5"/>
    <w:p w14:paraId="1669BE00" w14:textId="77777777" w:rsidR="004F5276" w:rsidRDefault="004F5276" w:rsidP="006941B5"/>
    <w:p w14:paraId="322A3326" w14:textId="77777777" w:rsidR="004F5276" w:rsidRDefault="004F5276" w:rsidP="006941B5"/>
    <w:p w14:paraId="47D1A6AF" w14:textId="77777777" w:rsidR="004F5276" w:rsidRDefault="004F5276" w:rsidP="006941B5"/>
    <w:p w14:paraId="4B41260F" w14:textId="77777777" w:rsidR="004F5276" w:rsidRDefault="004F5276" w:rsidP="006941B5"/>
    <w:p w14:paraId="350EE41C" w14:textId="77777777" w:rsidR="004F5276" w:rsidRDefault="004F5276" w:rsidP="006941B5"/>
    <w:p w14:paraId="398A7618" w14:textId="77777777" w:rsidR="004F5276" w:rsidRDefault="004F5276" w:rsidP="006941B5"/>
    <w:p w14:paraId="4E4FF87D" w14:textId="77777777" w:rsidR="004F5276" w:rsidRDefault="004F5276" w:rsidP="006941B5"/>
    <w:p w14:paraId="342D8652" w14:textId="77777777" w:rsidR="004F5276" w:rsidRDefault="004F5276" w:rsidP="006941B5"/>
    <w:p w14:paraId="3A13F6F5" w14:textId="77777777" w:rsidR="004F5276" w:rsidRDefault="004F5276" w:rsidP="006941B5"/>
    <w:p w14:paraId="3FC23629" w14:textId="11CF36E6" w:rsidR="004F5276" w:rsidRDefault="004F5276" w:rsidP="006941B5">
      <w:r>
        <w:t>En plus de la sécurité du compte</w:t>
      </w:r>
      <w:r w:rsidR="002C00A2">
        <w:t>,</w:t>
      </w:r>
      <w:r>
        <w:t xml:space="preserve"> un mot de passe d’authentification et de cryptage est demandé. Il sera nécessaire lors de la connexion</w:t>
      </w:r>
    </w:p>
    <w:p w14:paraId="387CE4EF" w14:textId="77777777" w:rsidR="00777B01" w:rsidRDefault="00777B01" w:rsidP="006941B5"/>
    <w:p w14:paraId="681CF105" w14:textId="77777777" w:rsidR="00D96875" w:rsidRDefault="001835B4" w:rsidP="00D96875">
      <w:pPr>
        <w:keepNext/>
        <w:jc w:val="center"/>
      </w:pPr>
      <w:r>
        <w:rPr>
          <w:noProof/>
          <w:lang w:eastAsia="fr-FR"/>
        </w:rPr>
        <w:drawing>
          <wp:inline distT="0" distB="0" distL="0" distR="0" wp14:anchorId="427C34FC" wp14:editId="5A337AA8">
            <wp:extent cx="2628900" cy="2415132"/>
            <wp:effectExtent l="0" t="0" r="0" b="4445"/>
            <wp:docPr id="68" name="Imag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4918" cy="242066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D91CB47" w14:textId="7EAD49B9" w:rsidR="00D75FC2" w:rsidRDefault="00D96875" w:rsidP="00D96875">
      <w:pPr>
        <w:pStyle w:val="Lgende"/>
        <w:jc w:val="center"/>
      </w:pPr>
      <w:bookmarkStart w:id="101" w:name="_Toc129645631"/>
      <w:r>
        <w:t xml:space="preserve">Figure </w:t>
      </w:r>
      <w:r w:rsidR="00F45997">
        <w:fldChar w:fldCharType="begin"/>
      </w:r>
      <w:r w:rsidR="00F45997">
        <w:instrText xml:space="preserve"> SEQ Figure \* ARABIC </w:instrText>
      </w:r>
      <w:r w:rsidR="00F45997">
        <w:fldChar w:fldCharType="separate"/>
      </w:r>
      <w:r w:rsidR="007954CF">
        <w:rPr>
          <w:noProof/>
        </w:rPr>
        <w:t>27</w:t>
      </w:r>
      <w:r w:rsidR="00F45997">
        <w:rPr>
          <w:noProof/>
        </w:rPr>
        <w:fldChar w:fldCharType="end"/>
      </w:r>
      <w:r w:rsidR="002C00A2">
        <w:t> </w:t>
      </w:r>
      <w:r>
        <w:t>cryptage de donnée</w:t>
      </w:r>
      <w:bookmarkEnd w:id="101"/>
    </w:p>
    <w:p w14:paraId="66CFD572" w14:textId="77777777" w:rsidR="00D96875" w:rsidRDefault="00CC40D9" w:rsidP="00D96875">
      <w:pPr>
        <w:keepNext/>
        <w:jc w:val="center"/>
      </w:pPr>
      <w:r>
        <w:rPr>
          <w:noProof/>
          <w:lang w:eastAsia="fr-FR"/>
        </w:rPr>
        <w:drawing>
          <wp:inline distT="0" distB="0" distL="0" distR="0" wp14:anchorId="26533E0D" wp14:editId="5A03F2D6">
            <wp:extent cx="2760996" cy="1820849"/>
            <wp:effectExtent l="0" t="0" r="1270" b="8255"/>
            <wp:docPr id="59" name="Imag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2804" cy="186161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99E9BAD" w14:textId="5EECA3ED" w:rsidR="00C17D4D" w:rsidRDefault="00D96875" w:rsidP="00D96875">
      <w:pPr>
        <w:pStyle w:val="Lgende"/>
        <w:jc w:val="center"/>
      </w:pPr>
      <w:bookmarkStart w:id="102" w:name="_Toc129645632"/>
      <w:r>
        <w:t xml:space="preserve">Figure </w:t>
      </w:r>
      <w:r w:rsidR="00F45997">
        <w:fldChar w:fldCharType="begin"/>
      </w:r>
      <w:r w:rsidR="00F45997">
        <w:instrText xml:space="preserve"> SEQ Figure \* ARABIC </w:instrText>
      </w:r>
      <w:r w:rsidR="00F45997">
        <w:fldChar w:fldCharType="separate"/>
      </w:r>
      <w:r w:rsidR="007954CF">
        <w:rPr>
          <w:noProof/>
        </w:rPr>
        <w:t>28</w:t>
      </w:r>
      <w:r w:rsidR="00F45997">
        <w:rPr>
          <w:noProof/>
        </w:rPr>
        <w:fldChar w:fldCharType="end"/>
      </w:r>
      <w:r w:rsidR="002C00A2">
        <w:t> </w:t>
      </w:r>
      <w:r>
        <w:t>confirmation de la connectivité</w:t>
      </w:r>
      <w:bookmarkEnd w:id="102"/>
    </w:p>
    <w:p w14:paraId="76E873A9" w14:textId="1115D7B7" w:rsidR="00CC40D9" w:rsidRDefault="0078044A" w:rsidP="00CC40D9">
      <w:r>
        <w:t>On peut voir qu’un identifi</w:t>
      </w:r>
      <w:r w:rsidR="005C4C33">
        <w:t xml:space="preserve">ant est </w:t>
      </w:r>
      <w:r w:rsidR="006B0144">
        <w:t>donné automatiquement ainsi qu’une signature.</w:t>
      </w:r>
    </w:p>
    <w:p w14:paraId="1C3E8F08" w14:textId="4CB316CA" w:rsidR="0061197D" w:rsidRDefault="0061197D" w:rsidP="00CC40D9">
      <w:r>
        <w:t xml:space="preserve">Sur cette application nous pouvons créer </w:t>
      </w:r>
      <w:r w:rsidR="00D25FFC">
        <w:t xml:space="preserve">des utilisateurs qui </w:t>
      </w:r>
      <w:r w:rsidR="000A3CBF">
        <w:t xml:space="preserve">pourront donc être plusieurs </w:t>
      </w:r>
      <w:r w:rsidR="00C766F7">
        <w:t>à</w:t>
      </w:r>
      <w:r w:rsidR="000A3CBF">
        <w:t xml:space="preserve"> avoir accès </w:t>
      </w:r>
      <w:r w:rsidR="00C766F7">
        <w:t xml:space="preserve">à l’ordinateur. Nous pouvons aussi gérer </w:t>
      </w:r>
      <w:r w:rsidR="00D52E60">
        <w:t>leurs droits</w:t>
      </w:r>
      <w:r w:rsidR="009A2E92">
        <w:t>.</w:t>
      </w:r>
    </w:p>
    <w:p w14:paraId="4E05D981" w14:textId="77777777" w:rsidR="009A2E92" w:rsidRDefault="009A2E92" w:rsidP="00CC40D9"/>
    <w:p w14:paraId="333233B8" w14:textId="77777777" w:rsidR="007E097A" w:rsidRDefault="009A2E92" w:rsidP="007E097A">
      <w:pPr>
        <w:keepNext/>
        <w:jc w:val="center"/>
      </w:pPr>
      <w:r>
        <w:rPr>
          <w:noProof/>
          <w:lang w:eastAsia="fr-FR"/>
        </w:rPr>
        <w:lastRenderedPageBreak/>
        <w:drawing>
          <wp:inline distT="0" distB="0" distL="0" distR="0" wp14:anchorId="39B20875" wp14:editId="1508EC87">
            <wp:extent cx="3689071" cy="2943225"/>
            <wp:effectExtent l="0" t="0" r="6985" b="0"/>
            <wp:docPr id="60" name="Imag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9071" cy="29432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D8D4749" w14:textId="05850C67" w:rsidR="00777B01" w:rsidRPr="006113DA" w:rsidRDefault="007E097A" w:rsidP="007E097A">
      <w:pPr>
        <w:pStyle w:val="Lgende"/>
        <w:jc w:val="center"/>
        <w:rPr>
          <w:vertAlign w:val="superscript"/>
        </w:rPr>
      </w:pPr>
      <w:bookmarkStart w:id="103" w:name="_Toc129645633"/>
      <w:r>
        <w:t xml:space="preserve">Figure </w:t>
      </w:r>
      <w:r w:rsidR="00F45997">
        <w:fldChar w:fldCharType="begin"/>
      </w:r>
      <w:r w:rsidR="00F45997">
        <w:instrText xml:space="preserve"> SEQ Figure \* ARABIC </w:instrText>
      </w:r>
      <w:r w:rsidR="00F45997">
        <w:fldChar w:fldCharType="separate"/>
      </w:r>
      <w:r w:rsidR="007954CF">
        <w:rPr>
          <w:noProof/>
        </w:rPr>
        <w:t>29</w:t>
      </w:r>
      <w:r w:rsidR="00F45997">
        <w:rPr>
          <w:noProof/>
        </w:rPr>
        <w:fldChar w:fldCharType="end"/>
      </w:r>
      <w:r w:rsidR="002C00A2">
        <w:t> </w:t>
      </w:r>
      <w:r>
        <w:t>configuration des droits</w:t>
      </w:r>
      <w:bookmarkEnd w:id="103"/>
      <w:r>
        <w:t xml:space="preserve"> </w:t>
      </w:r>
    </w:p>
    <w:p w14:paraId="57AD7633" w14:textId="4E2C2A9B" w:rsidR="001378CC" w:rsidRDefault="001378CC" w:rsidP="001378CC"/>
    <w:p w14:paraId="0F6B6D27" w14:textId="274739C6" w:rsidR="001378CC" w:rsidRDefault="001378CC" w:rsidP="001378CC"/>
    <w:p w14:paraId="72803B24" w14:textId="3C69C898" w:rsidR="001378CC" w:rsidRDefault="001378CC" w:rsidP="001378CC"/>
    <w:p w14:paraId="41413414" w14:textId="7D77BA54" w:rsidR="001378CC" w:rsidRDefault="001378CC" w:rsidP="001378CC"/>
    <w:p w14:paraId="75342B43" w14:textId="6D6CA831" w:rsidR="001378CC" w:rsidRDefault="001378CC" w:rsidP="001378CC"/>
    <w:p w14:paraId="7C7D4D91" w14:textId="6E15B7EC" w:rsidR="001378CC" w:rsidRDefault="001378CC" w:rsidP="001378CC"/>
    <w:p w14:paraId="523DC980" w14:textId="27681B94" w:rsidR="001378CC" w:rsidRDefault="001378CC" w:rsidP="001378CC"/>
    <w:p w14:paraId="5FF6BBB4" w14:textId="77777777" w:rsidR="001378CC" w:rsidRPr="001378CC" w:rsidRDefault="001378CC" w:rsidP="001378CC"/>
    <w:p w14:paraId="07A5A21F" w14:textId="7F7B92BC" w:rsidR="009A2E92" w:rsidRDefault="00E34450" w:rsidP="00C92A99">
      <w:r>
        <w:t>Il y a aussi des règles de connexions ci-dessous :</w:t>
      </w:r>
    </w:p>
    <w:p w14:paraId="546455BB" w14:textId="136F91B2" w:rsidR="00E34450" w:rsidRDefault="00E34450" w:rsidP="00C92A99"/>
    <w:p w14:paraId="240BA869" w14:textId="77777777" w:rsidR="007E097A" w:rsidRDefault="00E34450" w:rsidP="007E097A">
      <w:pPr>
        <w:keepNext/>
      </w:pPr>
      <w:r>
        <w:rPr>
          <w:noProof/>
          <w:lang w:eastAsia="fr-FR"/>
        </w:rPr>
        <w:drawing>
          <wp:inline distT="0" distB="0" distL="0" distR="0" wp14:anchorId="69706D82" wp14:editId="46CE0212">
            <wp:extent cx="2059388" cy="1650859"/>
            <wp:effectExtent l="0" t="0" r="0" b="6985"/>
            <wp:docPr id="62" name="Imag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4517" cy="166298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5E492A7" w14:textId="294DECB3" w:rsidR="00777B01" w:rsidRDefault="007E097A" w:rsidP="007E097A">
      <w:pPr>
        <w:pStyle w:val="Lgende"/>
      </w:pPr>
      <w:bookmarkStart w:id="104" w:name="_Toc129645634"/>
      <w:r>
        <w:t>Figure</w:t>
      </w:r>
      <w:r w:rsidR="002C00A2">
        <w:t> </w:t>
      </w:r>
      <w:r w:rsidR="00F45997">
        <w:fldChar w:fldCharType="begin"/>
      </w:r>
      <w:r w:rsidR="00F45997">
        <w:instrText xml:space="preserve"> SEQ Figure \* ARABIC </w:instrText>
      </w:r>
      <w:r w:rsidR="00F45997">
        <w:fldChar w:fldCharType="separate"/>
      </w:r>
      <w:r w:rsidR="007954CF">
        <w:rPr>
          <w:noProof/>
        </w:rPr>
        <w:t>30</w:t>
      </w:r>
      <w:r w:rsidR="00F45997">
        <w:rPr>
          <w:noProof/>
        </w:rPr>
        <w:fldChar w:fldCharType="end"/>
      </w:r>
      <w:r>
        <w:t xml:space="preserve"> règle de connexion</w:t>
      </w:r>
      <w:bookmarkEnd w:id="104"/>
    </w:p>
    <w:p w14:paraId="163AE534" w14:textId="5579DF0F" w:rsidR="005F5E61" w:rsidRDefault="00D52E60" w:rsidP="006941B5">
      <w:r>
        <w:t>Nous allons montrer que la connexion a fonctionné :</w:t>
      </w:r>
    </w:p>
    <w:p w14:paraId="0AE78777" w14:textId="02985F16" w:rsidR="005F5E61" w:rsidRDefault="007E097A" w:rsidP="006941B5">
      <w:r>
        <w:rPr>
          <w:noProof/>
          <w:lang w:eastAsia="fr-FR"/>
        </w:rPr>
        <w:lastRenderedPageBreak/>
        <mc:AlternateContent>
          <mc:Choice Requires="wps">
            <w:drawing>
              <wp:anchor distT="0" distB="0" distL="114300" distR="114300" simplePos="0" relativeHeight="251658254" behindDoc="1" locked="0" layoutInCell="1" allowOverlap="1" wp14:anchorId="62FEDBDE" wp14:editId="70C2AB89">
                <wp:simplePos x="0" y="0"/>
                <wp:positionH relativeFrom="column">
                  <wp:posOffset>0</wp:posOffset>
                </wp:positionH>
                <wp:positionV relativeFrom="paragraph">
                  <wp:posOffset>1731645</wp:posOffset>
                </wp:positionV>
                <wp:extent cx="193992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80" name="Zone de texte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399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A24ABE7" w14:textId="24EB472F" w:rsidR="006B2E05" w:rsidRPr="001D1CFE" w:rsidRDefault="006B2E05" w:rsidP="007E097A">
                            <w:pPr>
                              <w:pStyle w:val="Lgende"/>
                              <w:rPr>
                                <w:noProof/>
                              </w:rPr>
                            </w:pPr>
                            <w:bookmarkStart w:id="105" w:name="_Toc129645635"/>
                            <w:r>
                              <w:t xml:space="preserve">Figure </w:t>
                            </w:r>
                            <w:r w:rsidR="00F45997">
                              <w:fldChar w:fldCharType="begin"/>
                            </w:r>
                            <w:r w:rsidR="00F45997">
                              <w:instrText xml:space="preserve"> SEQ Figure \* ARABIC </w:instrText>
                            </w:r>
                            <w:r w:rsidR="00F45997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31</w:t>
                            </w:r>
                            <w:r w:rsidR="00F45997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 authentification de VNC Serveur</w:t>
                            </w:r>
                            <w:bookmarkEnd w:id="10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2FEDBDE" id="Zone de texte 80" o:spid="_x0000_s1034" type="#_x0000_t202" style="position:absolute;margin-left:0;margin-top:136.35pt;width:152.75pt;height:.05pt;z-index:-25165822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" stroked="f">
                <v:textbox style="mso-fit-shape-to-text:t" inset="0,0,0,0">
                  <w:txbxContent>
                    <w:p w14:paraId="6A24ABE7" w14:textId="24EB472F" w:rsidR="006B2E05" w:rsidRPr="001D1CFE" w:rsidRDefault="006B2E05" w:rsidP="007E097A">
                      <w:pPr>
                        <w:pStyle w:val="Lgende"/>
                        <w:rPr>
                          <w:noProof/>
                        </w:rPr>
                      </w:pPr>
                      <w:bookmarkStart w:id="106" w:name="_Toc129645635"/>
                      <w:r>
                        <w:t xml:space="preserve">Figure </w:t>
                      </w:r>
                      <w:r w:rsidR="00F45997">
                        <w:fldChar w:fldCharType="begin"/>
                      </w:r>
                      <w:r w:rsidR="00F45997">
                        <w:instrText xml:space="preserve"> SEQ Figure \* ARABIC </w:instrText>
                      </w:r>
                      <w:r w:rsidR="00F45997">
                        <w:fldChar w:fldCharType="separate"/>
                      </w:r>
                      <w:r>
                        <w:rPr>
                          <w:noProof/>
                        </w:rPr>
                        <w:t>31</w:t>
                      </w:r>
                      <w:r w:rsidR="00F45997">
                        <w:rPr>
                          <w:noProof/>
                        </w:rPr>
                        <w:fldChar w:fldCharType="end"/>
                      </w:r>
                      <w:r>
                        <w:t> authentification de VNC Serveur</w:t>
                      </w:r>
                      <w:bookmarkEnd w:id="106"/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  <w:lang w:eastAsia="fr-FR"/>
        </w:rPr>
        <w:drawing>
          <wp:anchor distT="0" distB="0" distL="114300" distR="114300" simplePos="0" relativeHeight="251658248" behindDoc="1" locked="0" layoutInCell="1" allowOverlap="1" wp14:anchorId="297C4AA4" wp14:editId="661DE5E7">
            <wp:simplePos x="0" y="0"/>
            <wp:positionH relativeFrom="margin">
              <wp:align>left</wp:align>
            </wp:positionH>
            <wp:positionV relativeFrom="paragraph">
              <wp:posOffset>283210</wp:posOffset>
            </wp:positionV>
            <wp:extent cx="1939925" cy="1391285"/>
            <wp:effectExtent l="0" t="0" r="3175" b="0"/>
            <wp:wrapTight wrapText="bothSides">
              <wp:wrapPolygon edited="0">
                <wp:start x="0" y="0"/>
                <wp:lineTo x="0" y="21294"/>
                <wp:lineTo x="21423" y="21294"/>
                <wp:lineTo x="21423" y="0"/>
                <wp:lineTo x="0" y="0"/>
              </wp:wrapPolygon>
            </wp:wrapTight>
            <wp:docPr id="65" name="Imag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9925" cy="13912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F296C02" w14:textId="378EAB87" w:rsidR="005F5E61" w:rsidRDefault="008D0E93" w:rsidP="006941B5">
      <w:r>
        <w:t>Nous pouvons voir que le mot de passe créé lors d</w:t>
      </w:r>
      <w:r w:rsidR="001C7DFB">
        <w:t>u téléchargement a été demandé.</w:t>
      </w:r>
    </w:p>
    <w:p w14:paraId="273A136D" w14:textId="42442C71" w:rsidR="00F6771A" w:rsidRDefault="00F6771A" w:rsidP="006941B5"/>
    <w:p w14:paraId="2481966B" w14:textId="77777777" w:rsidR="00467A11" w:rsidRDefault="00467A11" w:rsidP="006941B5"/>
    <w:p w14:paraId="7B649DAB" w14:textId="77777777" w:rsidR="00467A11" w:rsidRDefault="00467A11" w:rsidP="006941B5"/>
    <w:p w14:paraId="026BE420" w14:textId="77777777" w:rsidR="00467A11" w:rsidRDefault="00467A11" w:rsidP="006941B5"/>
    <w:p w14:paraId="31309690" w14:textId="77777777" w:rsidR="00467A11" w:rsidRDefault="00467A11" w:rsidP="006941B5"/>
    <w:p w14:paraId="7A2B3675" w14:textId="77777777" w:rsidR="00467A11" w:rsidRDefault="00467A11" w:rsidP="006941B5"/>
    <w:p w14:paraId="170362A7" w14:textId="68B34505" w:rsidR="00F6771A" w:rsidRDefault="007E097A" w:rsidP="006941B5"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58255" behindDoc="0" locked="0" layoutInCell="1" allowOverlap="1" wp14:anchorId="59C5B815" wp14:editId="6319A823">
                <wp:simplePos x="0" y="0"/>
                <wp:positionH relativeFrom="column">
                  <wp:posOffset>55245</wp:posOffset>
                </wp:positionH>
                <wp:positionV relativeFrom="paragraph">
                  <wp:posOffset>1924050</wp:posOffset>
                </wp:positionV>
                <wp:extent cx="2504440" cy="182880"/>
                <wp:effectExtent l="0" t="0" r="0" b="7620"/>
                <wp:wrapSquare wrapText="bothSides"/>
                <wp:docPr id="81" name="Zone de texte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04440" cy="18288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9363657" w14:textId="0C0EB0B6" w:rsidR="006B2E05" w:rsidRPr="00E70DF5" w:rsidRDefault="006B2E05" w:rsidP="007E097A">
                            <w:pPr>
                              <w:pStyle w:val="Lgende"/>
                              <w:rPr>
                                <w:noProof/>
                              </w:rPr>
                            </w:pPr>
                            <w:bookmarkStart w:id="107" w:name="_Toc129645636"/>
                            <w:r>
                              <w:t xml:space="preserve">Figure </w:t>
                            </w:r>
                            <w:r w:rsidR="00F45997">
                              <w:fldChar w:fldCharType="begin"/>
                            </w:r>
                            <w:r w:rsidR="00F45997">
                              <w:instrText xml:space="preserve"> SEQ Figure \* ARABIC </w:instrText>
                            </w:r>
                            <w:r w:rsidR="00F45997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32</w:t>
                            </w:r>
                            <w:r w:rsidR="00F45997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 confirmation de l’authentification</w:t>
                            </w:r>
                            <w:bookmarkEnd w:id="10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C5B815" id="Zone de texte 81" o:spid="_x0000_s1035" type="#_x0000_t202" style="position:absolute;margin-left:4.35pt;margin-top:151.5pt;width:197.2pt;height:14.4pt;z-index:25165825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" stroked="f">
                <v:textbox inset="0,0,0,0">
                  <w:txbxContent>
                    <w:p w14:paraId="29363657" w14:textId="0C0EB0B6" w:rsidR="006B2E05" w:rsidRPr="00E70DF5" w:rsidRDefault="006B2E05" w:rsidP="007E097A">
                      <w:pPr>
                        <w:pStyle w:val="Lgende"/>
                        <w:rPr>
                          <w:noProof/>
                        </w:rPr>
                      </w:pPr>
                      <w:bookmarkStart w:id="108" w:name="_Toc129645636"/>
                      <w:r>
                        <w:t xml:space="preserve">Figure </w:t>
                      </w:r>
                      <w:r w:rsidR="00F45997">
                        <w:fldChar w:fldCharType="begin"/>
                      </w:r>
                      <w:r w:rsidR="00F45997">
                        <w:instrText xml:space="preserve"> SEQ Figure \* ARABIC </w:instrText>
                      </w:r>
                      <w:r w:rsidR="00F45997">
                        <w:fldChar w:fldCharType="separate"/>
                      </w:r>
                      <w:r>
                        <w:rPr>
                          <w:noProof/>
                        </w:rPr>
                        <w:t>32</w:t>
                      </w:r>
                      <w:r w:rsidR="00F45997">
                        <w:rPr>
                          <w:noProof/>
                        </w:rPr>
                        <w:fldChar w:fldCharType="end"/>
                      </w:r>
                      <w:r>
                        <w:t> confirmation de l’authentification</w:t>
                      </w:r>
                      <w:bookmarkEnd w:id="108"/>
                    </w:p>
                  </w:txbxContent>
                </v:textbox>
                <w10:wrap type="square"/>
              </v:shape>
            </w:pict>
          </mc:Fallback>
        </mc:AlternateContent>
      </w:r>
      <w:r w:rsidR="00F6771A">
        <w:rPr>
          <w:noProof/>
          <w:lang w:eastAsia="fr-FR"/>
        </w:rPr>
        <w:drawing>
          <wp:anchor distT="0" distB="0" distL="114300" distR="114300" simplePos="0" relativeHeight="251658249" behindDoc="0" locked="0" layoutInCell="1" allowOverlap="1" wp14:anchorId="200C4224" wp14:editId="779D972A">
            <wp:simplePos x="0" y="0"/>
            <wp:positionH relativeFrom="margin">
              <wp:posOffset>54610</wp:posOffset>
            </wp:positionH>
            <wp:positionV relativeFrom="paragraph">
              <wp:posOffset>0</wp:posOffset>
            </wp:positionV>
            <wp:extent cx="2607836" cy="1868170"/>
            <wp:effectExtent l="0" t="0" r="2540" b="0"/>
            <wp:wrapSquare wrapText="bothSides"/>
            <wp:docPr id="63" name="Imag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7836" cy="18681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5F5E61">
        <w:br w:type="textWrapping" w:clear="all"/>
      </w:r>
    </w:p>
    <w:p w14:paraId="0D3EFEAF" w14:textId="3721D4E9" w:rsidR="00467A11" w:rsidRDefault="00467A11" w:rsidP="006941B5">
      <w:r>
        <w:t>Le transfert de fichier peut être trouvé ici :</w:t>
      </w:r>
    </w:p>
    <w:p w14:paraId="6DE43518" w14:textId="77777777" w:rsidR="007B1D92" w:rsidRDefault="00467A11" w:rsidP="007B1D92">
      <w:pPr>
        <w:keepNext/>
      </w:pPr>
      <w:r>
        <w:rPr>
          <w:noProof/>
          <w:lang w:eastAsia="fr-FR"/>
        </w:rPr>
        <w:drawing>
          <wp:inline distT="0" distB="0" distL="0" distR="0" wp14:anchorId="1E3212DB" wp14:editId="1F6B536D">
            <wp:extent cx="3286125" cy="2084097"/>
            <wp:effectExtent l="0" t="0" r="0" b="0"/>
            <wp:docPr id="69" name="Imag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010" t="25866" r="30604" b="30876"/>
                    <a:stretch/>
                  </pic:blipFill>
                  <pic:spPr bwMode="auto">
                    <a:xfrm>
                      <a:off x="0" y="0"/>
                      <a:ext cx="3303599" cy="20951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7DD60B" w14:textId="605CB9F0" w:rsidR="00467A11" w:rsidRDefault="007B1D92" w:rsidP="007B1D92">
      <w:pPr>
        <w:pStyle w:val="Lgende"/>
      </w:pPr>
      <w:bookmarkStart w:id="109" w:name="_Toc129645637"/>
      <w:r>
        <w:t>Figure</w:t>
      </w:r>
      <w:r w:rsidR="002C00A2">
        <w:t> </w:t>
      </w:r>
      <w:r w:rsidR="00F45997">
        <w:fldChar w:fldCharType="begin"/>
      </w:r>
      <w:r w:rsidR="00F45997">
        <w:instrText xml:space="preserve"> SEQ Figure \* ARABIC </w:instrText>
      </w:r>
      <w:r w:rsidR="00F45997">
        <w:fldChar w:fldCharType="separate"/>
      </w:r>
      <w:r w:rsidR="007954CF">
        <w:rPr>
          <w:noProof/>
        </w:rPr>
        <w:t>33</w:t>
      </w:r>
      <w:r w:rsidR="00F45997">
        <w:rPr>
          <w:noProof/>
        </w:rPr>
        <w:fldChar w:fldCharType="end"/>
      </w:r>
      <w:r>
        <w:t xml:space="preserve"> transfert de fichier</w:t>
      </w:r>
      <w:bookmarkEnd w:id="109"/>
    </w:p>
    <w:p w14:paraId="22761E82" w14:textId="7257ACE2" w:rsidR="006829D2" w:rsidRDefault="006829D2" w:rsidP="006941B5">
      <w:r>
        <w:t>Après avoir cliqué il ne suffit pas de faire glisser le fichier :</w:t>
      </w:r>
    </w:p>
    <w:p w14:paraId="050B4D7C" w14:textId="77777777" w:rsidR="007B1D92" w:rsidRDefault="006829D2" w:rsidP="007B1D92">
      <w:pPr>
        <w:keepNext/>
      </w:pPr>
      <w:r>
        <w:rPr>
          <w:noProof/>
          <w:lang w:eastAsia="fr-FR"/>
        </w:rPr>
        <w:lastRenderedPageBreak/>
        <w:drawing>
          <wp:inline distT="0" distB="0" distL="0" distR="0" wp14:anchorId="5C6EA34A" wp14:editId="2F37E943">
            <wp:extent cx="2790825" cy="2353241"/>
            <wp:effectExtent l="0" t="0" r="0" b="9525"/>
            <wp:docPr id="70" name="Imag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 rotWithShape="1"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578" t="24820" r="31189" b="18758"/>
                    <a:stretch/>
                  </pic:blipFill>
                  <pic:spPr bwMode="auto">
                    <a:xfrm>
                      <a:off x="0" y="0"/>
                      <a:ext cx="2803229" cy="23637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07DE1E" w14:textId="09A0E0AB" w:rsidR="006829D2" w:rsidRDefault="007B1D92" w:rsidP="007B1D92">
      <w:pPr>
        <w:pStyle w:val="Lgende"/>
      </w:pPr>
      <w:bookmarkStart w:id="110" w:name="_Toc129645638"/>
      <w:r>
        <w:t xml:space="preserve">Figure </w:t>
      </w:r>
      <w:r w:rsidR="00F45997">
        <w:fldChar w:fldCharType="begin"/>
      </w:r>
      <w:r w:rsidR="00F45997">
        <w:instrText xml:space="preserve"> SEQ Figure \* ARABIC </w:instrText>
      </w:r>
      <w:r w:rsidR="00F45997">
        <w:fldChar w:fldCharType="separate"/>
      </w:r>
      <w:r w:rsidR="007954CF">
        <w:rPr>
          <w:noProof/>
        </w:rPr>
        <w:t>34</w:t>
      </w:r>
      <w:r w:rsidR="00F45997">
        <w:rPr>
          <w:noProof/>
        </w:rPr>
        <w:fldChar w:fldCharType="end"/>
      </w:r>
      <w:r w:rsidR="002C00A2">
        <w:t> </w:t>
      </w:r>
      <w:r>
        <w:t>vérification du transfert de fichier</w:t>
      </w:r>
      <w:bookmarkEnd w:id="110"/>
    </w:p>
    <w:p w14:paraId="69CB8A61" w14:textId="38D20A67" w:rsidR="00D21B22" w:rsidRDefault="00D21B22" w:rsidP="006941B5">
      <w:pPr>
        <w:rPr>
          <w:ins w:id="111" w:author="He" w:date="2023-03-18T17:26:00Z"/>
        </w:rPr>
      </w:pPr>
      <w:r>
        <w:t>Nous pouvons utiliser le dossier entier ou ouvrir un fichier pour faire le transfert.</w:t>
      </w:r>
    </w:p>
    <w:p w14:paraId="6CE5DAB2" w14:textId="7E3CE12C" w:rsidR="00016404" w:rsidRDefault="00016404" w:rsidP="006941B5">
      <w:ins w:id="112" w:author="He" w:date="2023-03-18T17:26:00Z">
        <w:r>
          <w:t>Et les autres tests ?</w:t>
        </w:r>
      </w:ins>
    </w:p>
    <w:p w14:paraId="1ED8DB93" w14:textId="454F2B87" w:rsidR="00C27BB8" w:rsidRDefault="00E34450" w:rsidP="00E34450">
      <w:pPr>
        <w:pStyle w:val="Titre2"/>
      </w:pPr>
      <w:r>
        <w:t>Caractéristiques</w:t>
      </w:r>
    </w:p>
    <w:p w14:paraId="7319FFA2" w14:textId="32EFCB45" w:rsidR="00E34450" w:rsidRDefault="00B4498D" w:rsidP="00E34450">
      <w:r>
        <w:t>Cet outil</w:t>
      </w:r>
      <w:r w:rsidR="008A5329">
        <w:t xml:space="preserve"> est</w:t>
      </w:r>
      <w:r w:rsidR="007A5124">
        <w:t xml:space="preserve"> donc plus complexe d’utilisation, il dispose d’une version gratuite qui impose tout de même la création d’un compte</w:t>
      </w:r>
      <w:r w:rsidR="002E6EB8">
        <w:t>. L’utilisateur doit installer une version de l’outil différente de celui du technicien</w:t>
      </w:r>
      <w:r w:rsidR="0046613E">
        <w:t>.</w:t>
      </w:r>
    </w:p>
    <w:p w14:paraId="3C885092" w14:textId="6A5AFCB6" w:rsidR="0046613E" w:rsidRPr="00E34450" w:rsidRDefault="0046613E" w:rsidP="00E34450">
      <w:r>
        <w:t xml:space="preserve">L’outil </w:t>
      </w:r>
      <w:r w:rsidR="00666829">
        <w:t xml:space="preserve">est donc plus difficile </w:t>
      </w:r>
      <w:proofErr w:type="spellStart"/>
      <w:proofErr w:type="gramStart"/>
      <w:r w:rsidR="00666829">
        <w:t>a</w:t>
      </w:r>
      <w:proofErr w:type="spellEnd"/>
      <w:proofErr w:type="gramEnd"/>
      <w:r w:rsidR="00666829">
        <w:t xml:space="preserve"> prendre en main pour un utilisateur lambda</w:t>
      </w:r>
      <w:r w:rsidR="00932D90">
        <w:t>, cependant il permet une sécurité accru</w:t>
      </w:r>
      <w:r w:rsidR="002C00A2">
        <w:t>e</w:t>
      </w:r>
      <w:r w:rsidR="00932D90">
        <w:t xml:space="preserve"> en prévoyant en avance les droits de chaque utilisateur.</w:t>
      </w:r>
    </w:p>
    <w:p w14:paraId="1EE3DB37" w14:textId="1F2312ED" w:rsidR="00077E5E" w:rsidRDefault="00EA5D02" w:rsidP="00EA5D02">
      <w:pPr>
        <w:pStyle w:val="Titre1"/>
      </w:pPr>
      <w:bookmarkStart w:id="113" w:name="_Toc129636908"/>
      <w:proofErr w:type="spellStart"/>
      <w:r>
        <w:t>UltraVNC</w:t>
      </w:r>
      <w:bookmarkEnd w:id="113"/>
      <w:proofErr w:type="spellEnd"/>
    </w:p>
    <w:p w14:paraId="4831B409" w14:textId="2F0F073E" w:rsidR="00E87ED5" w:rsidRDefault="00E87ED5" w:rsidP="004A19F5">
      <w:proofErr w:type="spellStart"/>
      <w:r w:rsidRPr="00E87ED5">
        <w:t>UltraVNC</w:t>
      </w:r>
      <w:proofErr w:type="spellEnd"/>
      <w:r w:rsidRPr="00E87ED5">
        <w:t xml:space="preserve"> semble êt</w:t>
      </w:r>
      <w:r>
        <w:t xml:space="preserve">re un site bien plus minimal. </w:t>
      </w:r>
      <w:r w:rsidRPr="00E87ED5">
        <w:t xml:space="preserve">L’interface est bien moins </w:t>
      </w:r>
      <w:r w:rsidR="00813C12" w:rsidRPr="00E87ED5">
        <w:t>p</w:t>
      </w:r>
      <w:r w:rsidR="00813C12">
        <w:t>oussée</w:t>
      </w:r>
      <w:r>
        <w:t xml:space="preserve"> </w:t>
      </w:r>
      <w:r w:rsidR="00813C12">
        <w:t>ce qui rend l’outil bien moins compréhensible de manière général.</w:t>
      </w:r>
    </w:p>
    <w:p w14:paraId="7FF40C53" w14:textId="465C9D5E" w:rsidR="001A358B" w:rsidRDefault="001A358B" w:rsidP="004A19F5">
      <w:r w:rsidRPr="00F543E5">
        <w:t xml:space="preserve">L’installation </w:t>
      </w:r>
      <w:r w:rsidR="00F543E5" w:rsidRPr="00F543E5">
        <w:t>se fait par u</w:t>
      </w:r>
      <w:r w:rsidR="00F543E5">
        <w:t xml:space="preserve">n fichier zip, une fois </w:t>
      </w:r>
      <w:r w:rsidR="008E2245">
        <w:t>extrait voici ce qu’il contient</w:t>
      </w:r>
      <w:r w:rsidR="00BC22F6">
        <w:t> :</w:t>
      </w:r>
    </w:p>
    <w:p w14:paraId="21D0B54E" w14:textId="77777777" w:rsidR="00E52F3E" w:rsidRDefault="00BC22F6" w:rsidP="00E52F3E">
      <w:pPr>
        <w:keepNext/>
      </w:pPr>
      <w:r>
        <w:rPr>
          <w:noProof/>
          <w:lang w:eastAsia="fr-FR"/>
        </w:rPr>
        <w:drawing>
          <wp:inline distT="0" distB="0" distL="0" distR="0" wp14:anchorId="091520D8" wp14:editId="12EB601B">
            <wp:extent cx="3927944" cy="2126902"/>
            <wp:effectExtent l="0" t="0" r="0" b="6985"/>
            <wp:docPr id="71" name="Imag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1169" cy="21394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74EF9FA" w14:textId="7F22AEA9" w:rsidR="00BC22F6" w:rsidRDefault="00E52F3E" w:rsidP="00E52F3E">
      <w:pPr>
        <w:pStyle w:val="Lgende"/>
      </w:pPr>
      <w:bookmarkStart w:id="114" w:name="_Toc129645639"/>
      <w:r>
        <w:t xml:space="preserve">Figure </w:t>
      </w:r>
      <w:r w:rsidR="00F45997">
        <w:fldChar w:fldCharType="begin"/>
      </w:r>
      <w:r w:rsidR="00F45997">
        <w:instrText xml:space="preserve"> SEQ Figure \* ARABIC </w:instrText>
      </w:r>
      <w:r w:rsidR="00F45997">
        <w:fldChar w:fldCharType="separate"/>
      </w:r>
      <w:r>
        <w:rPr>
          <w:noProof/>
        </w:rPr>
        <w:t>29</w:t>
      </w:r>
      <w:r w:rsidR="00F45997">
        <w:rPr>
          <w:noProof/>
        </w:rPr>
        <w:fldChar w:fldCharType="end"/>
      </w:r>
      <w:r w:rsidR="002C00A2">
        <w:t> </w:t>
      </w:r>
      <w:r>
        <w:t xml:space="preserve">installation de </w:t>
      </w:r>
      <w:proofErr w:type="spellStart"/>
      <w:r>
        <w:t>UltraVNC</w:t>
      </w:r>
      <w:bookmarkEnd w:id="114"/>
      <w:proofErr w:type="spellEnd"/>
      <w:ins w:id="115" w:author="He" w:date="2023-03-18T17:27:00Z">
        <w:r w:rsidR="00016404">
          <w:t> ????</w:t>
        </w:r>
      </w:ins>
    </w:p>
    <w:p w14:paraId="782FB165" w14:textId="230AEE71" w:rsidR="00AE08ED" w:rsidRDefault="00AE08ED" w:rsidP="004A19F5">
      <w:r w:rsidRPr="00AE08ED">
        <w:t>Il suffit d’</w:t>
      </w:r>
      <w:r w:rsidR="000669E2" w:rsidRPr="00AE08ED">
        <w:t>exécuter</w:t>
      </w:r>
      <w:r w:rsidRPr="00AE08ED">
        <w:t xml:space="preserve"> le f</w:t>
      </w:r>
      <w:r>
        <w:t xml:space="preserve">ichier </w:t>
      </w:r>
      <w:r w:rsidR="002C00A2">
        <w:t>EXE</w:t>
      </w:r>
      <w:r>
        <w:t xml:space="preserve"> puis d’acce</w:t>
      </w:r>
      <w:r w:rsidR="000669E2">
        <w:t>pter l’exception pare-feu.</w:t>
      </w:r>
    </w:p>
    <w:p w14:paraId="00B0E426" w14:textId="4A7320E8" w:rsidR="003A6D7E" w:rsidRDefault="003A6D7E" w:rsidP="004A19F5">
      <w:r>
        <w:t>Voici l’interface :</w:t>
      </w:r>
    </w:p>
    <w:p w14:paraId="75EA3ACD" w14:textId="77777777" w:rsidR="00E52F3E" w:rsidRDefault="003A6D7E" w:rsidP="00E52F3E">
      <w:pPr>
        <w:keepNext/>
      </w:pPr>
      <w:r>
        <w:rPr>
          <w:noProof/>
          <w:lang w:eastAsia="fr-FR"/>
        </w:rPr>
        <w:lastRenderedPageBreak/>
        <w:drawing>
          <wp:inline distT="0" distB="0" distL="0" distR="0" wp14:anchorId="77B0B5B1" wp14:editId="147AC934">
            <wp:extent cx="2663687" cy="2223522"/>
            <wp:effectExtent l="0" t="0" r="3810" b="5715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9117" cy="22280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00F7A58" w14:textId="10B5A753" w:rsidR="003A6D7E" w:rsidRDefault="00E52F3E" w:rsidP="00E52F3E">
      <w:pPr>
        <w:pStyle w:val="Lgende"/>
      </w:pPr>
      <w:bookmarkStart w:id="116" w:name="_Toc129645640"/>
      <w:r>
        <w:t xml:space="preserve">Figure </w:t>
      </w:r>
      <w:r w:rsidR="00F45997">
        <w:fldChar w:fldCharType="begin"/>
      </w:r>
      <w:r w:rsidR="00F45997">
        <w:instrText xml:space="preserve"> SEQ Figure \* ARABIC </w:instrText>
      </w:r>
      <w:r w:rsidR="00F45997">
        <w:fldChar w:fldCharType="separate"/>
      </w:r>
      <w:r>
        <w:rPr>
          <w:noProof/>
        </w:rPr>
        <w:t>30</w:t>
      </w:r>
      <w:r w:rsidR="00F45997">
        <w:rPr>
          <w:noProof/>
        </w:rPr>
        <w:fldChar w:fldCharType="end"/>
      </w:r>
      <w:r w:rsidR="002C00A2">
        <w:t> </w:t>
      </w:r>
      <w:r>
        <w:t xml:space="preserve">configuration de </w:t>
      </w:r>
      <w:proofErr w:type="spellStart"/>
      <w:r>
        <w:t>UltraVNC</w:t>
      </w:r>
      <w:bookmarkEnd w:id="116"/>
      <w:proofErr w:type="spellEnd"/>
    </w:p>
    <w:p w14:paraId="5FE3474D" w14:textId="79A80A61" w:rsidR="007E1BE0" w:rsidRDefault="003A6D7E" w:rsidP="004A19F5">
      <w:pPr>
        <w:rPr>
          <w:ins w:id="117" w:author="He" w:date="2023-03-18T17:29:00Z"/>
        </w:rPr>
      </w:pPr>
      <w:r w:rsidRPr="003A6D7E">
        <w:t>Il existe de nombreux p</w:t>
      </w:r>
      <w:r>
        <w:t>aramètres</w:t>
      </w:r>
      <w:r w:rsidR="00355BE0">
        <w:t xml:space="preserve">, comme des connexions </w:t>
      </w:r>
      <w:proofErr w:type="gramStart"/>
      <w:r w:rsidR="00355BE0">
        <w:t>a</w:t>
      </w:r>
      <w:proofErr w:type="gramEnd"/>
      <w:r w:rsidR="00355BE0">
        <w:t xml:space="preserve"> client multiple</w:t>
      </w:r>
      <w:r w:rsidR="00633B36">
        <w:t xml:space="preserve">, </w:t>
      </w:r>
      <w:r w:rsidR="002C00A2">
        <w:t>d</w:t>
      </w:r>
      <w:r w:rsidR="00633B36">
        <w:t>es rapports log, et des paramètres de connexion</w:t>
      </w:r>
      <w:r w:rsidR="0019034C">
        <w:t xml:space="preserve">. Tout est </w:t>
      </w:r>
      <w:r w:rsidR="002C00A2">
        <w:t>à</w:t>
      </w:r>
      <w:r w:rsidR="0019034C">
        <w:t xml:space="preserve"> peu près configurable</w:t>
      </w:r>
      <w:r w:rsidR="0052728C">
        <w:t xml:space="preserve"> cependant il n’y a aucune explication</w:t>
      </w:r>
      <w:r w:rsidR="00CD6DBB">
        <w:t xml:space="preserve"> sur les</w:t>
      </w:r>
      <w:r w:rsidR="004E4576">
        <w:t xml:space="preserve"> paramètres possibles.</w:t>
      </w:r>
    </w:p>
    <w:p w14:paraId="3EA33003" w14:textId="26125763" w:rsidR="00016404" w:rsidRDefault="00016404" w:rsidP="004A19F5">
      <w:ins w:id="118" w:author="He" w:date="2023-03-18T17:29:00Z">
        <w:r>
          <w:t>Comment se fait la communication entre les deux PC ?</w:t>
        </w:r>
      </w:ins>
    </w:p>
    <w:p w14:paraId="48654DF6" w14:textId="30340457" w:rsidR="007E1BE0" w:rsidRDefault="007E1BE0" w:rsidP="004A19F5">
      <w:r>
        <w:t>L’interface qui permet le transfert de fichier est présente ici :</w:t>
      </w:r>
      <w:ins w:id="119" w:author="He" w:date="2023-03-18T17:30:00Z">
        <w:r w:rsidR="00016404">
          <w:t xml:space="preserve"> comment y accède-t-on ?</w:t>
        </w:r>
      </w:ins>
    </w:p>
    <w:p w14:paraId="175FB35F" w14:textId="796746B7" w:rsidR="005527AF" w:rsidRDefault="00E52F3E" w:rsidP="005527AF"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58259" behindDoc="1" locked="0" layoutInCell="1" allowOverlap="1" wp14:anchorId="3826D43F" wp14:editId="2E05C772">
                <wp:simplePos x="0" y="0"/>
                <wp:positionH relativeFrom="column">
                  <wp:posOffset>0</wp:posOffset>
                </wp:positionH>
                <wp:positionV relativeFrom="paragraph">
                  <wp:posOffset>3017520</wp:posOffset>
                </wp:positionV>
                <wp:extent cx="350583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82" name="Zone de texte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0583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341FA41" w14:textId="62204A76" w:rsidR="006B2E05" w:rsidRPr="002F3CA0" w:rsidRDefault="006B2E05" w:rsidP="00E52F3E">
                            <w:pPr>
                              <w:pStyle w:val="Lgende"/>
                              <w:rPr>
                                <w:noProof/>
                              </w:rPr>
                            </w:pPr>
                            <w:bookmarkStart w:id="120" w:name="_Toc129645641"/>
                            <w:r>
                              <w:t>Figure </w:t>
                            </w:r>
                            <w:r w:rsidR="00F45997">
                              <w:fldChar w:fldCharType="begin"/>
                            </w:r>
                            <w:r w:rsidR="00F45997">
                              <w:instrText xml:space="preserve"> SEQ Figure \* ARABIC </w:instrText>
                            </w:r>
                            <w:r w:rsidR="00F45997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31</w:t>
                            </w:r>
                            <w:r w:rsidR="00F45997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transfert de fichier</w:t>
                            </w:r>
                            <w:bookmarkEnd w:id="12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826D43F" id="Zone de texte 82" o:spid="_x0000_s1036" type="#_x0000_t202" style="position:absolute;margin-left:0;margin-top:237.6pt;width:276.05pt;height:.05pt;z-index:-25165822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" stroked="f">
                <v:textbox style="mso-fit-shape-to-text:t" inset="0,0,0,0">
                  <w:txbxContent>
                    <w:p w14:paraId="2341FA41" w14:textId="62204A76" w:rsidR="006B2E05" w:rsidRPr="002F3CA0" w:rsidRDefault="006B2E05" w:rsidP="00E52F3E">
                      <w:pPr>
                        <w:pStyle w:val="Lgende"/>
                        <w:rPr>
                          <w:noProof/>
                        </w:rPr>
                      </w:pPr>
                      <w:bookmarkStart w:id="121" w:name="_Toc129645641"/>
                      <w:r>
                        <w:t>Figure </w:t>
                      </w:r>
                      <w:r w:rsidR="00F45997">
                        <w:fldChar w:fldCharType="begin"/>
                      </w:r>
                      <w:r w:rsidR="00F45997">
                        <w:instrText xml:space="preserve"> SEQ Figure \* ARABIC </w:instrText>
                      </w:r>
                      <w:r w:rsidR="00F45997">
                        <w:fldChar w:fldCharType="separate"/>
                      </w:r>
                      <w:r>
                        <w:rPr>
                          <w:noProof/>
                        </w:rPr>
                        <w:t>31</w:t>
                      </w:r>
                      <w:r w:rsidR="00F45997">
                        <w:rPr>
                          <w:noProof/>
                        </w:rPr>
                        <w:fldChar w:fldCharType="end"/>
                      </w:r>
                      <w:r>
                        <w:t xml:space="preserve"> transfert de fichier</w:t>
                      </w:r>
                      <w:bookmarkEnd w:id="121"/>
                    </w:p>
                  </w:txbxContent>
                </v:textbox>
                <w10:wrap type="tight"/>
              </v:shape>
            </w:pict>
          </mc:Fallback>
        </mc:AlternateContent>
      </w:r>
      <w:r w:rsidR="007E1BE0">
        <w:rPr>
          <w:noProof/>
          <w:lang w:eastAsia="fr-FR"/>
        </w:rPr>
        <w:drawing>
          <wp:anchor distT="0" distB="0" distL="114300" distR="114300" simplePos="0" relativeHeight="251658250" behindDoc="1" locked="0" layoutInCell="1" allowOverlap="1" wp14:anchorId="03162A32" wp14:editId="11C479E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506254" cy="2960370"/>
            <wp:effectExtent l="0" t="0" r="0" b="0"/>
            <wp:wrapTight wrapText="bothSides">
              <wp:wrapPolygon edited="0">
                <wp:start x="0" y="0"/>
                <wp:lineTo x="0" y="21405"/>
                <wp:lineTo x="21479" y="21405"/>
                <wp:lineTo x="21479" y="0"/>
                <wp:lineTo x="0" y="0"/>
              </wp:wrapPolygon>
            </wp:wrapTight>
            <wp:docPr id="79" name="Imag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6254" cy="29603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bookmarkStart w:id="122" w:name="_Toc129636909"/>
      <w:r w:rsidR="00967E1B">
        <w:t>Comme</w:t>
      </w:r>
      <w:r w:rsidR="00EB7437">
        <w:t xml:space="preserve"> </w:t>
      </w:r>
      <w:r w:rsidR="00F264FA">
        <w:t xml:space="preserve">on peut le </w:t>
      </w:r>
      <w:proofErr w:type="spellStart"/>
      <w:r w:rsidR="00F264FA">
        <w:t xml:space="preserve">voir </w:t>
      </w:r>
      <w:r w:rsidR="006E18AA">
        <w:t>il</w:t>
      </w:r>
      <w:proofErr w:type="spellEnd"/>
      <w:r w:rsidR="006E18AA">
        <w:t xml:space="preserve"> une fois le </w:t>
      </w:r>
      <w:r w:rsidR="002F39D9">
        <w:t>transfert</w:t>
      </w:r>
      <w:r w:rsidR="006E18AA">
        <w:t xml:space="preserve"> de fichier trouvé il est facile d’envoyer</w:t>
      </w:r>
      <w:r w:rsidR="002C00A2">
        <w:t>,</w:t>
      </w:r>
      <w:r w:rsidR="006E18AA">
        <w:t xml:space="preserve"> mais aussi de récupérer des fichier</w:t>
      </w:r>
      <w:r w:rsidR="002C00A2">
        <w:t>s</w:t>
      </w:r>
      <w:r w:rsidR="006E18AA">
        <w:t xml:space="preserve"> sur le </w:t>
      </w:r>
      <w:r w:rsidR="00E875A7">
        <w:t>pc client.</w:t>
      </w:r>
    </w:p>
    <w:p w14:paraId="07E3CD30" w14:textId="77777777" w:rsidR="005527AF" w:rsidRDefault="005527AF" w:rsidP="005527AF"/>
    <w:p w14:paraId="36BBFF99" w14:textId="77777777" w:rsidR="005527AF" w:rsidRDefault="005527AF" w:rsidP="005527AF"/>
    <w:p w14:paraId="49D2A1F2" w14:textId="77777777" w:rsidR="005527AF" w:rsidRDefault="005527AF" w:rsidP="005527AF"/>
    <w:p w14:paraId="7A0E79DF" w14:textId="77777777" w:rsidR="005527AF" w:rsidRDefault="005527AF" w:rsidP="005527AF"/>
    <w:p w14:paraId="2B54E66B" w14:textId="77777777" w:rsidR="005527AF" w:rsidRDefault="005527AF" w:rsidP="005527AF"/>
    <w:p w14:paraId="086A0D2B" w14:textId="77777777" w:rsidR="005527AF" w:rsidRDefault="005527AF" w:rsidP="005527AF"/>
    <w:p w14:paraId="5B397F0B" w14:textId="77777777" w:rsidR="005527AF" w:rsidRDefault="005527AF" w:rsidP="005527AF"/>
    <w:p w14:paraId="6E041171" w14:textId="77777777" w:rsidR="005527AF" w:rsidRDefault="005527AF" w:rsidP="005527AF"/>
    <w:p w14:paraId="77C11963" w14:textId="7EAB7CD7" w:rsidR="00E52F3E" w:rsidRDefault="00E52F3E" w:rsidP="00E875A7">
      <w:pPr>
        <w:pStyle w:val="Titre2"/>
        <w:rPr>
          <w:ins w:id="123" w:author="He" w:date="2023-03-18T17:30:00Z"/>
        </w:rPr>
      </w:pPr>
    </w:p>
    <w:p w14:paraId="13E152B2" w14:textId="13CBC13F" w:rsidR="00016404" w:rsidRPr="00F45997" w:rsidRDefault="00016404">
      <w:pPr>
        <w:pPrChange w:id="124" w:author="He" w:date="2023-03-18T17:30:00Z">
          <w:pPr>
            <w:pStyle w:val="Titre2"/>
          </w:pPr>
        </w:pPrChange>
      </w:pPr>
      <w:ins w:id="125" w:author="He" w:date="2023-03-18T17:30:00Z">
        <w:r>
          <w:t xml:space="preserve">Autres </w:t>
        </w:r>
      </w:ins>
      <w:ins w:id="126" w:author="He" w:date="2023-03-18T17:31:00Z">
        <w:r w:rsidR="006B2E05">
          <w:t>tests ?</w:t>
        </w:r>
      </w:ins>
    </w:p>
    <w:p w14:paraId="741B1ECB" w14:textId="673E5407" w:rsidR="005527AF" w:rsidRDefault="00E875A7" w:rsidP="00E875A7">
      <w:pPr>
        <w:pStyle w:val="Titre2"/>
      </w:pPr>
      <w:r>
        <w:t>Caracté</w:t>
      </w:r>
      <w:r w:rsidR="00967E1B">
        <w:t>ristique</w:t>
      </w:r>
    </w:p>
    <w:p w14:paraId="44088C2E" w14:textId="0A10C4BB" w:rsidR="00967E1B" w:rsidRDefault="00967E1B" w:rsidP="00967E1B">
      <w:r>
        <w:t>Ultra VNC peut être compl</w:t>
      </w:r>
      <w:r w:rsidR="002C00A2">
        <w:t>è</w:t>
      </w:r>
      <w:r>
        <w:t xml:space="preserve">tement configuré selon la volonté de l’utilisateur, du port </w:t>
      </w:r>
      <w:r w:rsidR="001F5FA4">
        <w:t>aux rapport</w:t>
      </w:r>
      <w:r w:rsidR="002C00A2">
        <w:t>s</w:t>
      </w:r>
      <w:r w:rsidR="001F5FA4">
        <w:t xml:space="preserve"> de bug</w:t>
      </w:r>
      <w:r w:rsidR="0013104E">
        <w:t xml:space="preserve">. Cependant </w:t>
      </w:r>
      <w:r w:rsidR="00A20BBB">
        <w:t>il</w:t>
      </w:r>
      <w:r w:rsidR="0050661C">
        <w:t xml:space="preserve"> e</w:t>
      </w:r>
      <w:r w:rsidR="00853A2D">
        <w:t xml:space="preserve">st </w:t>
      </w:r>
      <w:r w:rsidR="004A19B0">
        <w:t xml:space="preserve">très compliqué </w:t>
      </w:r>
      <w:r w:rsidR="00177B67">
        <w:t xml:space="preserve">de le prendre en main, il est aussi facile de créer une configuration </w:t>
      </w:r>
      <w:r w:rsidR="00DA2A4A">
        <w:t>inutilisable</w:t>
      </w:r>
      <w:r w:rsidR="00234DD4">
        <w:t>.</w:t>
      </w:r>
    </w:p>
    <w:p w14:paraId="1617D7C4" w14:textId="4058034A" w:rsidR="00234DD4" w:rsidRPr="00967E1B" w:rsidRDefault="00FE5C3E" w:rsidP="00967E1B">
      <w:r>
        <w:t>Dans le cas d’une maintenance</w:t>
      </w:r>
      <w:r w:rsidR="002C00A2">
        <w:t>,</w:t>
      </w:r>
      <w:r>
        <w:t xml:space="preserve"> il faudra donc bien </w:t>
      </w:r>
      <w:r w:rsidR="006D668F">
        <w:t>diriger le client dans la configuration d’</w:t>
      </w:r>
      <w:proofErr w:type="spellStart"/>
      <w:r w:rsidR="006D668F">
        <w:t>ultraVNC</w:t>
      </w:r>
      <w:proofErr w:type="spellEnd"/>
      <w:r w:rsidR="000613CA">
        <w:t>.</w:t>
      </w:r>
    </w:p>
    <w:p w14:paraId="2EFC04AC" w14:textId="011EF03E" w:rsidR="00EA5D02" w:rsidRPr="00C51247" w:rsidRDefault="008464EA" w:rsidP="008464EA">
      <w:pPr>
        <w:pStyle w:val="Titre1"/>
      </w:pPr>
      <w:r w:rsidRPr="00C51247">
        <w:lastRenderedPageBreak/>
        <w:t xml:space="preserve">Chrome </w:t>
      </w:r>
      <w:proofErr w:type="spellStart"/>
      <w:r w:rsidRPr="00C51247">
        <w:t>Remote</w:t>
      </w:r>
      <w:proofErr w:type="spellEnd"/>
      <w:r w:rsidRPr="00C51247">
        <w:t xml:space="preserve"> Desktop</w:t>
      </w:r>
      <w:bookmarkEnd w:id="122"/>
    </w:p>
    <w:p w14:paraId="5CA7CA4C" w14:textId="7FBBB850" w:rsidR="00375D1E" w:rsidRPr="00375D1E" w:rsidRDefault="001A0EED" w:rsidP="00375D1E">
      <w:r>
        <w:t xml:space="preserve">Pour cet outil on doit faire </w:t>
      </w:r>
      <w:r w:rsidR="007A0BC1">
        <w:t xml:space="preserve">en sorte d’activer </w:t>
      </w:r>
      <w:r w:rsidR="006E497C">
        <w:t>une</w:t>
      </w:r>
      <w:r w:rsidR="007A0BC1">
        <w:t xml:space="preserve"> fonctionnalité sur le pc qui partage l’écran dans les </w:t>
      </w:r>
      <w:r w:rsidR="000A0861">
        <w:t>paramètres</w:t>
      </w:r>
      <w:r w:rsidR="007A0BC1">
        <w:t xml:space="preserve"> du navig</w:t>
      </w:r>
      <w:r w:rsidR="00E67F4D">
        <w:t>ateur.</w:t>
      </w:r>
    </w:p>
    <w:p w14:paraId="620E7326" w14:textId="77777777" w:rsidR="006E497C" w:rsidRDefault="00C51247" w:rsidP="006E497C">
      <w:pPr>
        <w:keepNext/>
      </w:pPr>
      <w:r>
        <w:rPr>
          <w:noProof/>
          <w:lang w:eastAsia="fr-FR"/>
        </w:rPr>
        <w:drawing>
          <wp:inline distT="0" distB="0" distL="0" distR="0" wp14:anchorId="2538CB1C" wp14:editId="59FB4456">
            <wp:extent cx="4412974" cy="2390810"/>
            <wp:effectExtent l="0" t="0" r="6985" b="0"/>
            <wp:docPr id="61" name="Imag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8727" cy="2399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6C2580" w14:textId="026987E8" w:rsidR="00227D09" w:rsidRPr="0046678B" w:rsidRDefault="006E497C" w:rsidP="006E497C">
      <w:pPr>
        <w:pStyle w:val="Lgende"/>
      </w:pPr>
      <w:bookmarkStart w:id="127" w:name="_Toc129645642"/>
      <w:r>
        <w:t xml:space="preserve">Figure </w:t>
      </w:r>
      <w:r w:rsidR="00F45997">
        <w:fldChar w:fldCharType="begin"/>
      </w:r>
      <w:r w:rsidR="00F45997">
        <w:instrText xml:space="preserve"> SEQ Figure \* ARABIC </w:instrText>
      </w:r>
      <w:r w:rsidR="00F45997">
        <w:fldChar w:fldCharType="separate"/>
      </w:r>
      <w:r w:rsidR="007954CF">
        <w:rPr>
          <w:noProof/>
        </w:rPr>
        <w:t>35</w:t>
      </w:r>
      <w:r w:rsidR="00F45997">
        <w:rPr>
          <w:noProof/>
        </w:rPr>
        <w:fldChar w:fldCharType="end"/>
      </w:r>
      <w:r w:rsidR="002C00A2">
        <w:t> </w:t>
      </w:r>
      <w:r>
        <w:t>configuration de l</w:t>
      </w:r>
      <w:r w:rsidR="002C00A2">
        <w:t>’</w:t>
      </w:r>
      <w:r>
        <w:t>outil</w:t>
      </w:r>
      <w:bookmarkEnd w:id="127"/>
    </w:p>
    <w:p w14:paraId="431B3BB5" w14:textId="4C9A6518" w:rsidR="00DD197A" w:rsidRPr="00DD197A" w:rsidRDefault="00DD197A" w:rsidP="00DD197A">
      <w:r>
        <w:t xml:space="preserve">Après on doit ajouter une extension </w:t>
      </w:r>
      <w:r w:rsidR="00235ED7">
        <w:t xml:space="preserve">pour le fonctionnement </w:t>
      </w:r>
      <w:r w:rsidR="00CC1ABA">
        <w:t>de l’outil.</w:t>
      </w:r>
    </w:p>
    <w:p w14:paraId="5F825692" w14:textId="77777777" w:rsidR="006E497C" w:rsidRDefault="00227D09" w:rsidP="006E497C">
      <w:pPr>
        <w:keepNext/>
      </w:pPr>
      <w:r>
        <w:rPr>
          <w:noProof/>
          <w:lang w:eastAsia="fr-FR"/>
        </w:rPr>
        <w:drawing>
          <wp:inline distT="0" distB="0" distL="0" distR="0" wp14:anchorId="7A8A8894" wp14:editId="2FA693CC">
            <wp:extent cx="4015105" cy="2162801"/>
            <wp:effectExtent l="0" t="0" r="4445" b="9525"/>
            <wp:docPr id="66" name="Imag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6330" cy="21688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E2700F" w14:textId="0C4AAD28" w:rsidR="00375D1E" w:rsidRPr="00967E1B" w:rsidRDefault="006E497C" w:rsidP="006E497C">
      <w:pPr>
        <w:pStyle w:val="Lgende"/>
      </w:pPr>
      <w:bookmarkStart w:id="128" w:name="_Toc129645643"/>
      <w:r>
        <w:t xml:space="preserve">Figure </w:t>
      </w:r>
      <w:r w:rsidR="00F45997">
        <w:fldChar w:fldCharType="begin"/>
      </w:r>
      <w:r w:rsidR="00F45997">
        <w:instrText xml:space="preserve"> SEQ Figure \* ARABIC </w:instrText>
      </w:r>
      <w:r w:rsidR="00F45997">
        <w:fldChar w:fldCharType="separate"/>
      </w:r>
      <w:r w:rsidR="007954CF">
        <w:rPr>
          <w:noProof/>
        </w:rPr>
        <w:t>36</w:t>
      </w:r>
      <w:r w:rsidR="00F45997">
        <w:rPr>
          <w:noProof/>
        </w:rPr>
        <w:fldChar w:fldCharType="end"/>
      </w:r>
      <w:r w:rsidR="002C00A2">
        <w:t> </w:t>
      </w:r>
      <w:r>
        <w:t>installation de l</w:t>
      </w:r>
      <w:r w:rsidR="002C00A2">
        <w:t>’</w:t>
      </w:r>
      <w:r>
        <w:t>extension</w:t>
      </w:r>
      <w:bookmarkEnd w:id="128"/>
    </w:p>
    <w:p w14:paraId="0EC47026" w14:textId="1EB78D5E" w:rsidR="00CC1ABA" w:rsidRPr="00CC1ABA" w:rsidRDefault="001D12B4" w:rsidP="00CC1ABA">
      <w:r>
        <w:t>Mainte</w:t>
      </w:r>
      <w:r w:rsidR="001E140E">
        <w:t xml:space="preserve">nant </w:t>
      </w:r>
      <w:r w:rsidR="002A23D5">
        <w:t xml:space="preserve">on peut demander </w:t>
      </w:r>
      <w:r w:rsidR="00AE141C">
        <w:t xml:space="preserve">soit de partager </w:t>
      </w:r>
      <w:r w:rsidR="00BA5459">
        <w:t xml:space="preserve">soit de </w:t>
      </w:r>
      <w:r w:rsidR="00386034">
        <w:t>regarder un partage</w:t>
      </w:r>
      <w:r w:rsidR="00613E01">
        <w:t xml:space="preserve"> </w:t>
      </w:r>
      <w:r w:rsidR="00C659B0">
        <w:t>à distance</w:t>
      </w:r>
      <w:r w:rsidR="0027723F">
        <w:t>.</w:t>
      </w:r>
    </w:p>
    <w:p w14:paraId="2FB50994" w14:textId="77777777" w:rsidR="006E497C" w:rsidRDefault="00C51247" w:rsidP="006E497C">
      <w:pPr>
        <w:keepNext/>
      </w:pPr>
      <w:r>
        <w:rPr>
          <w:noProof/>
          <w:lang w:eastAsia="fr-FR"/>
        </w:rPr>
        <w:lastRenderedPageBreak/>
        <w:drawing>
          <wp:inline distT="0" distB="0" distL="0" distR="0" wp14:anchorId="0ED4C3D2" wp14:editId="7E5943F9">
            <wp:extent cx="4373619" cy="2369488"/>
            <wp:effectExtent l="0" t="0" r="8255" b="0"/>
            <wp:docPr id="58" name="Imag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4304" cy="23969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0E3735" w14:textId="152396A9" w:rsidR="00077E5E" w:rsidRPr="00EB7437" w:rsidRDefault="006E497C" w:rsidP="006E497C">
      <w:pPr>
        <w:pStyle w:val="Lgende"/>
      </w:pPr>
      <w:bookmarkStart w:id="129" w:name="_Toc129645644"/>
      <w:r>
        <w:t>Figure</w:t>
      </w:r>
      <w:r w:rsidR="002C00A2">
        <w:t> </w:t>
      </w:r>
      <w:r w:rsidR="00F45997">
        <w:fldChar w:fldCharType="begin"/>
      </w:r>
      <w:r w:rsidR="00F45997">
        <w:instrText xml:space="preserve"> SEQ Figure \* ARABIC </w:instrText>
      </w:r>
      <w:r w:rsidR="00F45997">
        <w:fldChar w:fldCharType="separate"/>
      </w:r>
      <w:r w:rsidR="007954CF">
        <w:rPr>
          <w:noProof/>
        </w:rPr>
        <w:t>37</w:t>
      </w:r>
      <w:r w:rsidR="00F45997">
        <w:rPr>
          <w:noProof/>
        </w:rPr>
        <w:fldChar w:fldCharType="end"/>
      </w:r>
      <w:r>
        <w:t xml:space="preserve"> demande de prise de contr</w:t>
      </w:r>
      <w:r w:rsidR="00EB6C69">
        <w:t>ô</w:t>
      </w:r>
      <w:r>
        <w:t>le</w:t>
      </w:r>
      <w:bookmarkEnd w:id="129"/>
    </w:p>
    <w:p w14:paraId="720E2B4F" w14:textId="1BF6FAB3" w:rsidR="0027723F" w:rsidRPr="0027723F" w:rsidRDefault="0027723F" w:rsidP="0027723F">
      <w:r>
        <w:t xml:space="preserve">Ensuite le </w:t>
      </w:r>
      <w:r w:rsidR="00F10FC0">
        <w:t>tech</w:t>
      </w:r>
      <w:r w:rsidR="007F3554">
        <w:t>nicien</w:t>
      </w:r>
      <w:r w:rsidR="00B6110B">
        <w:t xml:space="preserve"> </w:t>
      </w:r>
      <w:r>
        <w:t xml:space="preserve">entre un code </w:t>
      </w:r>
      <w:r w:rsidR="00871944">
        <w:t xml:space="preserve">pour </w:t>
      </w:r>
      <w:r w:rsidR="00FF3AAE">
        <w:t xml:space="preserve">se connecter </w:t>
      </w:r>
      <w:r w:rsidR="007F3554">
        <w:t>au client</w:t>
      </w:r>
      <w:r w:rsidR="00C557EE">
        <w:t>.</w:t>
      </w:r>
    </w:p>
    <w:p w14:paraId="7D003E62" w14:textId="77777777" w:rsidR="000A0861" w:rsidRDefault="00BC7A27" w:rsidP="000A0861">
      <w:pPr>
        <w:keepNext/>
      </w:pPr>
      <w:r>
        <w:rPr>
          <w:noProof/>
          <w:lang w:eastAsia="fr-FR"/>
        </w:rPr>
        <w:drawing>
          <wp:inline distT="0" distB="0" distL="0" distR="0" wp14:anchorId="252C8109" wp14:editId="617335B7">
            <wp:extent cx="4261899" cy="2308961"/>
            <wp:effectExtent l="0" t="0" r="5715" b="0"/>
            <wp:docPr id="73" name="Image 73" descr="Une image contenant texte, capture d’écran, écran, noi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age 73" descr="Une image contenant texte, capture d’écran, écran, noir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3126" cy="23529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9E7385" w14:textId="12E67A2B" w:rsidR="00BC7A27" w:rsidRDefault="000A0861" w:rsidP="000A0861">
      <w:pPr>
        <w:pStyle w:val="Lgende"/>
      </w:pPr>
      <w:bookmarkStart w:id="130" w:name="_Toc129645645"/>
      <w:r>
        <w:t xml:space="preserve">Figure </w:t>
      </w:r>
      <w:r w:rsidR="00F45997">
        <w:fldChar w:fldCharType="begin"/>
      </w:r>
      <w:r w:rsidR="00F45997">
        <w:instrText xml:space="preserve"> SEQ Figure \* ARABIC </w:instrText>
      </w:r>
      <w:r w:rsidR="00F45997">
        <w:fldChar w:fldCharType="separate"/>
      </w:r>
      <w:r w:rsidR="007954CF">
        <w:rPr>
          <w:noProof/>
        </w:rPr>
        <w:t>38</w:t>
      </w:r>
      <w:r w:rsidR="00F45997">
        <w:rPr>
          <w:noProof/>
        </w:rPr>
        <w:fldChar w:fldCharType="end"/>
      </w:r>
      <w:r w:rsidR="002C00A2">
        <w:t> </w:t>
      </w:r>
      <w:r>
        <w:t>connexion avec le code</w:t>
      </w:r>
      <w:bookmarkEnd w:id="130"/>
    </w:p>
    <w:p w14:paraId="366AA451" w14:textId="1BA72601" w:rsidR="00C557EE" w:rsidRPr="00C557EE" w:rsidRDefault="000733A8" w:rsidP="00C557EE">
      <w:r>
        <w:t>Maintenant on doit se connecter avec un nom et un code</w:t>
      </w:r>
      <w:r w:rsidR="00AA3BB9">
        <w:t xml:space="preserve"> </w:t>
      </w:r>
      <w:r w:rsidR="00DC58BA">
        <w:t>prédéfini par le client.</w:t>
      </w:r>
    </w:p>
    <w:p w14:paraId="443C4BDF" w14:textId="77777777" w:rsidR="000A0861" w:rsidRDefault="00BC7A27" w:rsidP="000A0861">
      <w:pPr>
        <w:keepNext/>
      </w:pPr>
      <w:r>
        <w:rPr>
          <w:noProof/>
          <w:lang w:eastAsia="fr-FR"/>
        </w:rPr>
        <w:drawing>
          <wp:inline distT="0" distB="0" distL="0" distR="0" wp14:anchorId="136BCD34" wp14:editId="29AC0C33">
            <wp:extent cx="4015105" cy="2175256"/>
            <wp:effectExtent l="0" t="0" r="4445" b="0"/>
            <wp:docPr id="72" name="Image 72" descr="Une image contenant texte, capture d’écran, 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 72" descr="Une image contenant texte, capture d’écran, écran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6040" cy="218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132949" w14:textId="6970E410" w:rsidR="00BC7A27" w:rsidRPr="00F54331" w:rsidRDefault="000A0861" w:rsidP="000A0861">
      <w:pPr>
        <w:pStyle w:val="Lgende"/>
      </w:pPr>
      <w:bookmarkStart w:id="131" w:name="_Toc129645646"/>
      <w:r>
        <w:t>Figure</w:t>
      </w:r>
      <w:r w:rsidR="002C00A2">
        <w:t> </w:t>
      </w:r>
      <w:r w:rsidR="00F45997">
        <w:fldChar w:fldCharType="begin"/>
      </w:r>
      <w:r w:rsidR="00F45997">
        <w:instrText xml:space="preserve"> SEQ Figure \* ARABIC </w:instrText>
      </w:r>
      <w:r w:rsidR="00F45997">
        <w:fldChar w:fldCharType="separate"/>
      </w:r>
      <w:r w:rsidR="007954CF">
        <w:rPr>
          <w:noProof/>
        </w:rPr>
        <w:t>39</w:t>
      </w:r>
      <w:r w:rsidR="00F45997">
        <w:rPr>
          <w:noProof/>
        </w:rPr>
        <w:fldChar w:fldCharType="end"/>
      </w:r>
      <w:r>
        <w:t xml:space="preserve"> sélectionner le compte</w:t>
      </w:r>
      <w:bookmarkEnd w:id="131"/>
    </w:p>
    <w:p w14:paraId="70CE113B" w14:textId="066EE150" w:rsidR="00DC58BA" w:rsidRPr="00DC58BA" w:rsidRDefault="001105CD" w:rsidP="00DC58BA">
      <w:r>
        <w:lastRenderedPageBreak/>
        <w:t>Maintenant on peut voir que le partage a march</w:t>
      </w:r>
      <w:r w:rsidR="007C63D3">
        <w:t>é</w:t>
      </w:r>
      <w:r w:rsidR="00B73B4D">
        <w:t>.</w:t>
      </w:r>
      <w:r w:rsidR="00DD7CE6">
        <w:t xml:space="preserve"> Mais cet outil </w:t>
      </w:r>
      <w:r w:rsidR="00B42B18">
        <w:t>n’a pas de transfert</w:t>
      </w:r>
      <w:r w:rsidR="001311F8">
        <w:t>.</w:t>
      </w:r>
      <w:ins w:id="132" w:author="He" w:date="2023-03-19T18:15:00Z">
        <w:r w:rsidR="00C3646A">
          <w:t xml:space="preserve"> Si ! </w:t>
        </w:r>
        <w:proofErr w:type="spellStart"/>
        <w:r w:rsidR="00C3646A">
          <w:t>cf</w:t>
        </w:r>
        <w:proofErr w:type="spellEnd"/>
        <w:r w:rsidR="00C3646A">
          <w:t xml:space="preserve"> menu latéral</w:t>
        </w:r>
      </w:ins>
    </w:p>
    <w:p w14:paraId="247960FF" w14:textId="77777777" w:rsidR="00DD197A" w:rsidRDefault="00811EC6" w:rsidP="00DD197A">
      <w:pPr>
        <w:keepNext/>
      </w:pPr>
      <w:r>
        <w:rPr>
          <w:noProof/>
          <w:lang w:eastAsia="fr-FR"/>
        </w:rPr>
        <w:drawing>
          <wp:inline distT="0" distB="0" distL="0" distR="0" wp14:anchorId="1DD06954" wp14:editId="77E08252">
            <wp:extent cx="5064981" cy="2744046"/>
            <wp:effectExtent l="0" t="0" r="2540" b="0"/>
            <wp:docPr id="74" name="Imag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6697" cy="27503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2A9447" w14:textId="765621E8" w:rsidR="00CF6732" w:rsidRPr="00990C88" w:rsidRDefault="00DD197A" w:rsidP="00DD197A">
      <w:pPr>
        <w:pStyle w:val="Lgende"/>
      </w:pPr>
      <w:bookmarkStart w:id="133" w:name="_Toc129645647"/>
      <w:r>
        <w:t>Figure</w:t>
      </w:r>
      <w:r w:rsidR="002C00A2">
        <w:t> </w:t>
      </w:r>
      <w:r w:rsidR="00F45997">
        <w:fldChar w:fldCharType="begin"/>
      </w:r>
      <w:r w:rsidR="00F45997">
        <w:instrText xml:space="preserve"> SEQ Figure \* ARABIC </w:instrText>
      </w:r>
      <w:r w:rsidR="00F45997">
        <w:fldChar w:fldCharType="separate"/>
      </w:r>
      <w:r w:rsidR="007954CF">
        <w:rPr>
          <w:noProof/>
        </w:rPr>
        <w:t>40</w:t>
      </w:r>
      <w:r w:rsidR="00F45997">
        <w:rPr>
          <w:noProof/>
        </w:rPr>
        <w:fldChar w:fldCharType="end"/>
      </w:r>
      <w:r>
        <w:t xml:space="preserve"> prise en main réussi</w:t>
      </w:r>
      <w:bookmarkEnd w:id="133"/>
    </w:p>
    <w:p w14:paraId="6E6FC5BA" w14:textId="35535997" w:rsidR="006E497C" w:rsidRPr="00990C88" w:rsidRDefault="00990C88" w:rsidP="006941B5">
      <w:r w:rsidRPr="00990C88">
        <w:t>E</w:t>
      </w:r>
      <w:r>
        <w:t>t on</w:t>
      </w:r>
      <w:r w:rsidR="00140E96">
        <w:t xml:space="preserve"> peut </w:t>
      </w:r>
      <w:r w:rsidR="00EF4E97">
        <w:t xml:space="preserve">arrêter le partage </w:t>
      </w:r>
      <w:r w:rsidR="00D07009">
        <w:t>à distance</w:t>
      </w:r>
      <w:r w:rsidR="00BD41BA">
        <w:t>.</w:t>
      </w:r>
    </w:p>
    <w:p w14:paraId="45F3133A" w14:textId="1B8ECE45" w:rsidR="008464EA" w:rsidRPr="00990C88" w:rsidRDefault="008464EA" w:rsidP="005F5CAB">
      <w:pPr>
        <w:pStyle w:val="Titre1"/>
      </w:pPr>
      <w:bookmarkStart w:id="134" w:name="_Toc129636910"/>
      <w:r w:rsidRPr="00990C88">
        <w:t>Team</w:t>
      </w:r>
      <w:r w:rsidR="004A19F5" w:rsidRPr="00990C88">
        <w:t>Viewer Mobile</w:t>
      </w:r>
      <w:bookmarkEnd w:id="134"/>
      <w:ins w:id="135" w:author="He" w:date="2023-03-19T18:17:00Z">
        <w:r w:rsidR="00C3646A">
          <w:t xml:space="preserve"> version ?</w:t>
        </w:r>
      </w:ins>
    </w:p>
    <w:p w14:paraId="72A6C0E6" w14:textId="6612EA3C" w:rsidR="00FD27D7" w:rsidRPr="00CE2F50" w:rsidRDefault="002C6DC9" w:rsidP="00FD27D7">
      <w:r w:rsidRPr="002C6DC9">
        <w:t>Pour TeamViewer il faut l</w:t>
      </w:r>
      <w:r>
        <w:t xml:space="preserve">’installer sur le pc et </w:t>
      </w:r>
      <w:r w:rsidR="00086280">
        <w:t xml:space="preserve">téléphone </w:t>
      </w:r>
      <w:r w:rsidR="00602CFF">
        <w:t xml:space="preserve">ensuite sur le pc qui sert </w:t>
      </w:r>
      <w:r w:rsidR="00FE54E0">
        <w:t xml:space="preserve">de client </w:t>
      </w:r>
      <w:r w:rsidR="00775A0C">
        <w:t xml:space="preserve">obtient un </w:t>
      </w:r>
      <w:r w:rsidR="007F1FE1">
        <w:t xml:space="preserve">ID et mot de passe </w:t>
      </w:r>
      <w:r w:rsidR="006F654B">
        <w:t>pour que le téléphone puisse se connecter</w:t>
      </w:r>
      <w:r w:rsidR="00BA2DF1">
        <w:t>.</w:t>
      </w:r>
      <w:r w:rsidR="006F654B">
        <w:t xml:space="preserve"> </w:t>
      </w:r>
    </w:p>
    <w:p w14:paraId="77429C73" w14:textId="77777777" w:rsidR="00254671" w:rsidRDefault="0090412A" w:rsidP="00254671">
      <w:pPr>
        <w:keepNext/>
      </w:pPr>
      <w:r>
        <w:rPr>
          <w:noProof/>
          <w:lang w:eastAsia="fr-FR"/>
        </w:rPr>
        <w:drawing>
          <wp:inline distT="0" distB="0" distL="0" distR="0" wp14:anchorId="39D1B58E" wp14:editId="5BFAC5BF">
            <wp:extent cx="2297339" cy="1558455"/>
            <wp:effectExtent l="0" t="0" r="8255" b="3810"/>
            <wp:docPr id="50" name="Image 50" descr="Une image contenant texte, capture d’écran, écran, argent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 50" descr="Une image contenant texte, capture d’écran, écran, argent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2597" cy="15823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3420AA" w14:textId="4F4857B5" w:rsidR="00254671" w:rsidRPr="00254671" w:rsidRDefault="00254671" w:rsidP="00EE44E1">
      <w:pPr>
        <w:pStyle w:val="Lgende"/>
        <w:rPr>
          <w:noProof/>
        </w:rPr>
      </w:pPr>
      <w:bookmarkStart w:id="136" w:name="_Toc129645648"/>
      <w:r>
        <w:t xml:space="preserve">Figure </w:t>
      </w:r>
      <w:r w:rsidR="00F45997">
        <w:fldChar w:fldCharType="begin"/>
      </w:r>
      <w:r w:rsidR="00F45997">
        <w:instrText xml:space="preserve"> SEQ Figure \* ARABIC </w:instrText>
      </w:r>
      <w:r w:rsidR="00F45997">
        <w:fldChar w:fldCharType="separate"/>
      </w:r>
      <w:r w:rsidR="007954CF">
        <w:rPr>
          <w:noProof/>
        </w:rPr>
        <w:t>41</w:t>
      </w:r>
      <w:r w:rsidR="00F45997">
        <w:rPr>
          <w:noProof/>
        </w:rPr>
        <w:fldChar w:fldCharType="end"/>
      </w:r>
      <w:r w:rsidR="002C00A2">
        <w:t> </w:t>
      </w:r>
      <w:r>
        <w:t>obtention des codes de connexion</w:t>
      </w:r>
      <w:bookmarkEnd w:id="136"/>
    </w:p>
    <w:p w14:paraId="2479AE17" w14:textId="00B30A5C" w:rsidR="00254671" w:rsidRPr="00254671" w:rsidRDefault="00254671" w:rsidP="004A19F5">
      <w:r w:rsidRPr="00254671">
        <w:t>Ici on doit entrer l</w:t>
      </w:r>
      <w:r>
        <w:t>e code donn</w:t>
      </w:r>
      <w:r w:rsidR="002C00A2">
        <w:t>é</w:t>
      </w:r>
      <w:r>
        <w:t xml:space="preserve"> par le client </w:t>
      </w:r>
      <w:r w:rsidR="005848AF">
        <w:t xml:space="preserve">pour pouvoir soit </w:t>
      </w:r>
      <w:r w:rsidR="009C5394">
        <w:t>transférer</w:t>
      </w:r>
      <w:r w:rsidR="00025C5A">
        <w:t xml:space="preserve"> des </w:t>
      </w:r>
      <w:r w:rsidR="002F0C40">
        <w:t>fichier</w:t>
      </w:r>
      <w:r w:rsidR="009C5394">
        <w:t xml:space="preserve">s </w:t>
      </w:r>
      <w:r w:rsidR="00C71FBF">
        <w:t xml:space="preserve">ou </w:t>
      </w:r>
      <w:r w:rsidR="00322164">
        <w:t>soit prendre</w:t>
      </w:r>
      <w:r w:rsidR="00C71FBF">
        <w:t xml:space="preserve"> le cont</w:t>
      </w:r>
      <w:r w:rsidR="008B1E37">
        <w:t>rôle</w:t>
      </w:r>
      <w:r w:rsidR="00B443D6">
        <w:t xml:space="preserve"> du pc mais on ne peut pas </w:t>
      </w:r>
      <w:r w:rsidR="0090024E">
        <w:t xml:space="preserve">faire les deux </w:t>
      </w:r>
      <w:r w:rsidR="00753463">
        <w:t xml:space="preserve">en </w:t>
      </w:r>
      <w:r w:rsidR="00A77E61">
        <w:t>même temps.</w:t>
      </w:r>
    </w:p>
    <w:p w14:paraId="6706D36D" w14:textId="77777777" w:rsidR="00A77E61" w:rsidRDefault="00AD44C4" w:rsidP="00A77E61">
      <w:pPr>
        <w:keepNext/>
      </w:pPr>
      <w:r>
        <w:rPr>
          <w:noProof/>
          <w:lang w:eastAsia="fr-FR"/>
        </w:rPr>
        <w:lastRenderedPageBreak/>
        <w:drawing>
          <wp:inline distT="0" distB="0" distL="0" distR="0" wp14:anchorId="77CBFAA9" wp14:editId="73735A46">
            <wp:extent cx="1294208" cy="2877873"/>
            <wp:effectExtent l="0" t="0" r="1270" b="0"/>
            <wp:docPr id="44" name="Image 44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 44" descr="Une image contenant texte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3172" cy="2897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361E16" w14:textId="7A97A684" w:rsidR="00FD27D7" w:rsidRDefault="00A77E61" w:rsidP="00A77E61">
      <w:pPr>
        <w:pStyle w:val="Lgende"/>
      </w:pPr>
      <w:bookmarkStart w:id="137" w:name="_Toc129645649"/>
      <w:r>
        <w:t xml:space="preserve">Figure </w:t>
      </w:r>
      <w:r w:rsidR="00F45997">
        <w:fldChar w:fldCharType="begin"/>
      </w:r>
      <w:r w:rsidR="00F45997">
        <w:instrText xml:space="preserve"> SEQ Figure \* ARABIC </w:instrText>
      </w:r>
      <w:r w:rsidR="00F45997">
        <w:fldChar w:fldCharType="separate"/>
      </w:r>
      <w:r w:rsidR="007954CF">
        <w:rPr>
          <w:noProof/>
        </w:rPr>
        <w:t>42</w:t>
      </w:r>
      <w:r w:rsidR="00F45997">
        <w:rPr>
          <w:noProof/>
        </w:rPr>
        <w:fldChar w:fldCharType="end"/>
      </w:r>
      <w:r w:rsidR="002C00A2">
        <w:t> </w:t>
      </w:r>
      <w:r>
        <w:t>connexion au pc</w:t>
      </w:r>
      <w:bookmarkEnd w:id="137"/>
    </w:p>
    <w:p w14:paraId="069F8ECC" w14:textId="6FA12424" w:rsidR="00A77E61" w:rsidRPr="00A77E61" w:rsidRDefault="001B4043" w:rsidP="00A77E61">
      <w:r>
        <w:t xml:space="preserve">Ici on peut voir </w:t>
      </w:r>
      <w:r w:rsidR="00BF2C6B">
        <w:t xml:space="preserve">que la connexion a réussi </w:t>
      </w:r>
      <w:r w:rsidR="00B35197">
        <w:t>et que la pris</w:t>
      </w:r>
      <w:r w:rsidR="002C00A2">
        <w:t>e</w:t>
      </w:r>
      <w:r w:rsidR="00B35197">
        <w:t xml:space="preserve"> en main est fonction</w:t>
      </w:r>
      <w:r w:rsidR="002C00A2">
        <w:t>nelle</w:t>
      </w:r>
      <w:r w:rsidR="00B35197">
        <w:t>.</w:t>
      </w:r>
    </w:p>
    <w:p w14:paraId="33361269" w14:textId="77777777" w:rsidR="00A77E61" w:rsidRDefault="00AD44C4" w:rsidP="00A77E61">
      <w:pPr>
        <w:keepNext/>
      </w:pPr>
      <w:r>
        <w:rPr>
          <w:noProof/>
          <w:lang w:eastAsia="fr-FR"/>
        </w:rPr>
        <w:drawing>
          <wp:inline distT="0" distB="0" distL="0" distR="0" wp14:anchorId="326D1E31" wp14:editId="36B150B1">
            <wp:extent cx="1884045" cy="2901359"/>
            <wp:effectExtent l="0" t="0" r="1905" b="0"/>
            <wp:docPr id="40" name="Imag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0746"/>
                    <a:stretch/>
                  </pic:blipFill>
                  <pic:spPr bwMode="auto">
                    <a:xfrm>
                      <a:off x="0" y="0"/>
                      <a:ext cx="1900209" cy="29262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53F28F" w14:textId="60DE15CC" w:rsidR="00FD27D7" w:rsidRPr="007E2EF3" w:rsidRDefault="00A77E61" w:rsidP="00A77E61">
      <w:pPr>
        <w:pStyle w:val="Lgende"/>
      </w:pPr>
      <w:bookmarkStart w:id="138" w:name="_Toc129645650"/>
      <w:r>
        <w:t xml:space="preserve">Figure </w:t>
      </w:r>
      <w:r w:rsidR="00F45997">
        <w:fldChar w:fldCharType="begin"/>
      </w:r>
      <w:r w:rsidR="00F45997">
        <w:instrText xml:space="preserve"> SEQ Figure \* ARABIC </w:instrText>
      </w:r>
      <w:r w:rsidR="00F45997">
        <w:fldChar w:fldCharType="separate"/>
      </w:r>
      <w:r w:rsidR="007954CF">
        <w:rPr>
          <w:noProof/>
        </w:rPr>
        <w:t>43</w:t>
      </w:r>
      <w:r w:rsidR="00F45997">
        <w:rPr>
          <w:noProof/>
        </w:rPr>
        <w:fldChar w:fldCharType="end"/>
      </w:r>
      <w:r w:rsidR="002C00A2">
        <w:t> </w:t>
      </w:r>
      <w:r>
        <w:t>accès réussi</w:t>
      </w:r>
      <w:bookmarkEnd w:id="138"/>
    </w:p>
    <w:p w14:paraId="7D4FF9BF" w14:textId="72F7DBB2" w:rsidR="00FD27D7" w:rsidRPr="007E2EF3" w:rsidRDefault="002307C1" w:rsidP="004A19F5">
      <w:r w:rsidRPr="00F14FC5">
        <w:t>Après</w:t>
      </w:r>
      <w:r w:rsidR="0016411E">
        <w:t xml:space="preserve"> </w:t>
      </w:r>
      <w:r w:rsidR="00F14FC5" w:rsidRPr="00F14FC5">
        <w:t>o</w:t>
      </w:r>
      <w:r w:rsidR="00F14FC5">
        <w:t>n peut voir le transfert de fic</w:t>
      </w:r>
      <w:r w:rsidR="00890294">
        <w:t>hier</w:t>
      </w:r>
      <w:r>
        <w:t xml:space="preserve">. Pour </w:t>
      </w:r>
      <w:r w:rsidR="0016411E">
        <w:t xml:space="preserve">pouvoir transférer </w:t>
      </w:r>
      <w:r w:rsidR="00DA4A8B">
        <w:t>les fichiers</w:t>
      </w:r>
      <w:r w:rsidR="002C00A2">
        <w:t>,</w:t>
      </w:r>
      <w:r w:rsidR="00EC2904">
        <w:t xml:space="preserve"> i</w:t>
      </w:r>
      <w:r w:rsidR="004B0903">
        <w:t xml:space="preserve">l faut </w:t>
      </w:r>
      <w:r w:rsidR="00927CDF">
        <w:t xml:space="preserve">quitter le contrôle </w:t>
      </w:r>
      <w:r w:rsidR="00402EF7">
        <w:t xml:space="preserve">à distance </w:t>
      </w:r>
      <w:r w:rsidR="00741BE1">
        <w:t xml:space="preserve">et aller </w:t>
      </w:r>
      <w:r w:rsidR="00797968">
        <w:t xml:space="preserve">dans l’onglet </w:t>
      </w:r>
      <w:r w:rsidR="008E2D1A">
        <w:t>transfert de fichier</w:t>
      </w:r>
      <w:r w:rsidR="00935361">
        <w:t>.</w:t>
      </w:r>
    </w:p>
    <w:p w14:paraId="6430DACF" w14:textId="77777777" w:rsidR="00A77E61" w:rsidRDefault="00AD44C4" w:rsidP="00A77E61">
      <w:pPr>
        <w:keepNext/>
      </w:pPr>
      <w:r>
        <w:rPr>
          <w:noProof/>
          <w:lang w:eastAsia="fr-FR"/>
        </w:rPr>
        <w:lastRenderedPageBreak/>
        <w:drawing>
          <wp:inline distT="0" distB="0" distL="0" distR="0" wp14:anchorId="1B12B2F7" wp14:editId="04F4EB8E">
            <wp:extent cx="1104848" cy="2456805"/>
            <wp:effectExtent l="0" t="0" r="635" b="1270"/>
            <wp:docPr id="46" name="Imag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4778" cy="24788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15CA92" w14:textId="3157E62D" w:rsidR="00FD27D7" w:rsidRPr="00900B6F" w:rsidRDefault="00A77E61" w:rsidP="00A77E61">
      <w:pPr>
        <w:pStyle w:val="Lgende"/>
      </w:pPr>
      <w:bookmarkStart w:id="139" w:name="_Toc129645651"/>
      <w:r>
        <w:t>Figure</w:t>
      </w:r>
      <w:r w:rsidR="002C00A2">
        <w:t> </w:t>
      </w:r>
      <w:r w:rsidR="00F45997">
        <w:fldChar w:fldCharType="begin"/>
      </w:r>
      <w:r w:rsidR="00F45997">
        <w:instrText xml:space="preserve"> SEQ Figure \* ARABIC </w:instrText>
      </w:r>
      <w:r w:rsidR="00F45997">
        <w:fldChar w:fldCharType="separate"/>
      </w:r>
      <w:r w:rsidR="007954CF">
        <w:rPr>
          <w:noProof/>
        </w:rPr>
        <w:t>44</w:t>
      </w:r>
      <w:r w:rsidR="00F45997">
        <w:rPr>
          <w:noProof/>
        </w:rPr>
        <w:fldChar w:fldCharType="end"/>
      </w:r>
      <w:r>
        <w:t xml:space="preserve"> transfert de fichier</w:t>
      </w:r>
      <w:bookmarkEnd w:id="139"/>
    </w:p>
    <w:p w14:paraId="1678F03C" w14:textId="6C7A4575" w:rsidR="00AB5281" w:rsidRPr="00900B6F" w:rsidRDefault="00900B6F" w:rsidP="004A19F5">
      <w:r>
        <w:t xml:space="preserve">Après on peut finir le </w:t>
      </w:r>
      <w:r w:rsidR="00397832">
        <w:t xml:space="preserve">partage </w:t>
      </w:r>
      <w:r w:rsidR="00D554DB">
        <w:t>d’écran en quittant l’application de TeamViewer.</w:t>
      </w:r>
    </w:p>
    <w:p w14:paraId="4BE46549" w14:textId="0CA12060" w:rsidR="005D78E4" w:rsidRPr="00900B6F" w:rsidRDefault="00B020BE" w:rsidP="004A19F5">
      <w:r>
        <w:t>Pour finir les TeamViewer mobile</w:t>
      </w:r>
      <w:r w:rsidR="002C00A2">
        <w:t>s</w:t>
      </w:r>
      <w:r>
        <w:t xml:space="preserve"> </w:t>
      </w:r>
      <w:r w:rsidR="002C00A2">
        <w:t>à</w:t>
      </w:r>
      <w:r>
        <w:t xml:space="preserve"> juste une interface pour le partage de fichier</w:t>
      </w:r>
      <w:r w:rsidR="002738B4">
        <w:t xml:space="preserve"> </w:t>
      </w:r>
      <w:r w:rsidR="006D3D1E">
        <w:t>est différent</w:t>
      </w:r>
      <w:r w:rsidR="002C00A2">
        <w:t>e,</w:t>
      </w:r>
      <w:r w:rsidR="006D3D1E">
        <w:t xml:space="preserve"> mais il y a les </w:t>
      </w:r>
      <w:r w:rsidR="002738B4">
        <w:t>mêmes fonctionnalités</w:t>
      </w:r>
    </w:p>
    <w:p w14:paraId="1BC09935" w14:textId="23C42976" w:rsidR="004A19F5" w:rsidRPr="00900B6F" w:rsidRDefault="004A19F5" w:rsidP="004A19F5">
      <w:pPr>
        <w:pStyle w:val="Titre1"/>
      </w:pPr>
      <w:bookmarkStart w:id="140" w:name="_Toc129636911"/>
      <w:proofErr w:type="spellStart"/>
      <w:r w:rsidRPr="00900B6F">
        <w:t>Anydesk</w:t>
      </w:r>
      <w:proofErr w:type="spellEnd"/>
      <w:r w:rsidRPr="00900B6F">
        <w:t xml:space="preserve"> Mobile</w:t>
      </w:r>
      <w:bookmarkEnd w:id="140"/>
      <w:ins w:id="141" w:author="He" w:date="2023-03-19T18:19:00Z">
        <w:r w:rsidR="00C3646A">
          <w:t xml:space="preserve"> version ?</w:t>
        </w:r>
      </w:ins>
    </w:p>
    <w:p w14:paraId="519E6CCD" w14:textId="77777777" w:rsidR="00727234" w:rsidRDefault="00727234" w:rsidP="00727234"/>
    <w:p w14:paraId="27C5C81F" w14:textId="5BF6CE9B" w:rsidR="004D3F5E" w:rsidRPr="00727234" w:rsidRDefault="004D3F5E" w:rsidP="00A806C2">
      <w:pPr>
        <w:tabs>
          <w:tab w:val="left" w:pos="3719"/>
        </w:tabs>
      </w:pPr>
      <w:r>
        <w:t xml:space="preserve">Pour </w:t>
      </w:r>
      <w:proofErr w:type="spellStart"/>
      <w:r>
        <w:t>anydesk</w:t>
      </w:r>
      <w:proofErr w:type="spellEnd"/>
      <w:r>
        <w:t xml:space="preserve"> </w:t>
      </w:r>
      <w:r w:rsidR="009E5070">
        <w:t xml:space="preserve">il faut </w:t>
      </w:r>
      <w:r w:rsidR="00A806C2">
        <w:t>l’</w:t>
      </w:r>
      <w:r w:rsidR="00DB3AA4">
        <w:t xml:space="preserve">installer </w:t>
      </w:r>
      <w:r w:rsidR="00A806C2">
        <w:t>sur pc et sur téléphone</w:t>
      </w:r>
      <w:r w:rsidR="00B97BC0">
        <w:t xml:space="preserve"> </w:t>
      </w:r>
      <w:r w:rsidR="00A97263">
        <w:t xml:space="preserve">et il faut configurer </w:t>
      </w:r>
      <w:r w:rsidR="005D6392">
        <w:t xml:space="preserve">le </w:t>
      </w:r>
      <w:r w:rsidR="0033743B">
        <w:t>pc avec un mo</w:t>
      </w:r>
      <w:r w:rsidR="00647B95">
        <w:t xml:space="preserve">t de passe </w:t>
      </w:r>
      <w:r w:rsidR="00670D7B">
        <w:t xml:space="preserve">et un </w:t>
      </w:r>
      <w:r w:rsidR="00907E88">
        <w:t xml:space="preserve">ID </w:t>
      </w:r>
      <w:r w:rsidR="00B50500">
        <w:t xml:space="preserve">qu’il faut </w:t>
      </w:r>
      <w:r w:rsidR="00BD1272">
        <w:t xml:space="preserve">entrer </w:t>
      </w:r>
      <w:r w:rsidR="00682F55">
        <w:t>sur le téléphone</w:t>
      </w:r>
      <w:r w:rsidR="00C540F9">
        <w:t xml:space="preserve"> pour pouvoir se connecter.</w:t>
      </w:r>
    </w:p>
    <w:p w14:paraId="49957DBA" w14:textId="77777777" w:rsidR="00C540F9" w:rsidRDefault="00727234" w:rsidP="00C540F9">
      <w:pPr>
        <w:keepNext/>
      </w:pPr>
      <w:r w:rsidRPr="00727234">
        <w:rPr>
          <w:noProof/>
          <w:lang w:eastAsia="fr-FR"/>
        </w:rPr>
        <w:drawing>
          <wp:inline distT="0" distB="0" distL="0" distR="0" wp14:anchorId="57DFD722" wp14:editId="414D131C">
            <wp:extent cx="1209374" cy="2687541"/>
            <wp:effectExtent l="0" t="0" r="0" b="0"/>
            <wp:docPr id="56" name="Image 56" descr="Une image contenant Site web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 56" descr="Une image contenant Site web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1280" cy="271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60A6CF" w14:textId="16BEEF2C" w:rsidR="00727234" w:rsidRDefault="00C540F9" w:rsidP="00C540F9">
      <w:pPr>
        <w:pStyle w:val="Lgende"/>
      </w:pPr>
      <w:bookmarkStart w:id="142" w:name="_Toc129645652"/>
      <w:r>
        <w:t>Figure</w:t>
      </w:r>
      <w:r w:rsidR="002C00A2">
        <w:t> </w:t>
      </w:r>
      <w:r w:rsidR="00F45997">
        <w:fldChar w:fldCharType="begin"/>
      </w:r>
      <w:r w:rsidR="00F45997">
        <w:instrText xml:space="preserve"> SEQ Figure \* ARABIC </w:instrText>
      </w:r>
      <w:r w:rsidR="00F45997">
        <w:fldChar w:fldCharType="separate"/>
      </w:r>
      <w:r w:rsidR="007954CF">
        <w:rPr>
          <w:noProof/>
        </w:rPr>
        <w:t>45</w:t>
      </w:r>
      <w:r w:rsidR="00F45997">
        <w:rPr>
          <w:noProof/>
        </w:rPr>
        <w:fldChar w:fldCharType="end"/>
      </w:r>
      <w:r>
        <w:t xml:space="preserve"> demande de connexion</w:t>
      </w:r>
      <w:bookmarkEnd w:id="142"/>
    </w:p>
    <w:p w14:paraId="69ACF558" w14:textId="70C5BDBB" w:rsidR="00C540F9" w:rsidRPr="00C540F9" w:rsidRDefault="00B4227E" w:rsidP="00C540F9">
      <w:r>
        <w:t xml:space="preserve">Ici on peut voir que la connexion est </w:t>
      </w:r>
      <w:r w:rsidR="00F50BAA">
        <w:t>réussie</w:t>
      </w:r>
      <w:r>
        <w:t xml:space="preserve"> </w:t>
      </w:r>
      <w:r w:rsidR="007552A2">
        <w:t xml:space="preserve">et on peut </w:t>
      </w:r>
      <w:r w:rsidR="00374AC5">
        <w:t xml:space="preserve">affecter </w:t>
      </w:r>
      <w:r w:rsidR="00F50BAA">
        <w:t xml:space="preserve">des </w:t>
      </w:r>
      <w:r w:rsidR="00FE321B">
        <w:t>droits</w:t>
      </w:r>
      <w:r w:rsidR="00F50BAA">
        <w:t xml:space="preserve"> depuis le pc du client</w:t>
      </w:r>
      <w:r w:rsidR="0025457E">
        <w:t xml:space="preserve"> pour que le technicien ait accès qu’a certaine chose sur le pc</w:t>
      </w:r>
      <w:r w:rsidR="00F50BAA">
        <w:t>.</w:t>
      </w:r>
    </w:p>
    <w:p w14:paraId="5794A423" w14:textId="77777777" w:rsidR="00C540F9" w:rsidRDefault="00533AB8" w:rsidP="00C540F9">
      <w:pPr>
        <w:keepNext/>
      </w:pPr>
      <w:r>
        <w:rPr>
          <w:noProof/>
          <w:lang w:eastAsia="fr-FR"/>
        </w:rPr>
        <w:lastRenderedPageBreak/>
        <w:drawing>
          <wp:inline distT="0" distB="0" distL="0" distR="0" wp14:anchorId="2109EC20" wp14:editId="3A3ECA72">
            <wp:extent cx="2647784" cy="1858670"/>
            <wp:effectExtent l="0" t="0" r="635" b="8255"/>
            <wp:docPr id="57" name="Image 57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 57" descr="Une image contenant texte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4706" cy="18705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1CAA32" w14:textId="1B623052" w:rsidR="00533AB8" w:rsidRDefault="00C540F9" w:rsidP="00C540F9">
      <w:pPr>
        <w:pStyle w:val="Lgende"/>
      </w:pPr>
      <w:bookmarkStart w:id="143" w:name="_Toc129645653"/>
      <w:r>
        <w:t xml:space="preserve">Figure </w:t>
      </w:r>
      <w:r w:rsidR="00F45997">
        <w:fldChar w:fldCharType="begin"/>
      </w:r>
      <w:r w:rsidR="00F45997">
        <w:instrText xml:space="preserve"> SEQ Figure \* ARABIC </w:instrText>
      </w:r>
      <w:r w:rsidR="00F45997">
        <w:fldChar w:fldCharType="separate"/>
      </w:r>
      <w:r w:rsidR="007954CF">
        <w:rPr>
          <w:noProof/>
        </w:rPr>
        <w:t>46</w:t>
      </w:r>
      <w:r w:rsidR="00F45997">
        <w:rPr>
          <w:noProof/>
        </w:rPr>
        <w:fldChar w:fldCharType="end"/>
      </w:r>
      <w:r w:rsidR="002C00A2">
        <w:t> </w:t>
      </w:r>
      <w:r>
        <w:t>accès réussi</w:t>
      </w:r>
      <w:bookmarkEnd w:id="143"/>
    </w:p>
    <w:p w14:paraId="19D46C12" w14:textId="26EBA46B" w:rsidR="00C540F9" w:rsidRPr="00C540F9" w:rsidRDefault="00153262" w:rsidP="00C540F9">
      <w:r>
        <w:t>Ap</w:t>
      </w:r>
      <w:r w:rsidR="002C00A2">
        <w:t>rè</w:t>
      </w:r>
      <w:r>
        <w:t xml:space="preserve">s on peut transférer des fichiers avec un volet sur la droite </w:t>
      </w:r>
      <w:r w:rsidR="00B7015D">
        <w:t>et il y a d’autre</w:t>
      </w:r>
      <w:r w:rsidR="002C00A2">
        <w:t>s</w:t>
      </w:r>
      <w:r w:rsidR="00B7015D">
        <w:t xml:space="preserve"> fonctionnalité</w:t>
      </w:r>
      <w:r w:rsidR="002C00A2">
        <w:t>s</w:t>
      </w:r>
      <w:r w:rsidR="00B7015D">
        <w:t xml:space="preserve"> </w:t>
      </w:r>
      <w:r w:rsidR="000758EF">
        <w:t>tel</w:t>
      </w:r>
      <w:r w:rsidR="002C00A2">
        <w:t>les</w:t>
      </w:r>
      <w:r w:rsidR="000758EF">
        <w:t xml:space="preserve"> que </w:t>
      </w:r>
      <w:r w:rsidR="006E152C">
        <w:t>des raccourcis</w:t>
      </w:r>
      <w:r w:rsidR="000758EF">
        <w:t xml:space="preserve"> </w:t>
      </w:r>
      <w:r w:rsidR="000E6C01">
        <w:t xml:space="preserve">de touche </w:t>
      </w:r>
      <w:r w:rsidR="000758EF">
        <w:t xml:space="preserve">que l’on peut faire </w:t>
      </w:r>
      <w:r w:rsidR="00403757">
        <w:t>qu’</w:t>
      </w:r>
      <w:r w:rsidR="006E152C">
        <w:t>a</w:t>
      </w:r>
      <w:r w:rsidR="000E6C01">
        <w:t>vec un</w:t>
      </w:r>
      <w:r w:rsidR="006E152C">
        <w:t xml:space="preserve"> clavier</w:t>
      </w:r>
      <w:del w:id="144" w:author="He" w:date="2023-03-19T18:20:00Z">
        <w:r w:rsidR="00817CF3" w:rsidDel="00C3646A">
          <w:delText xml:space="preserve"> </w:delText>
        </w:r>
      </w:del>
      <w:ins w:id="145" w:author="He" w:date="2023-03-19T18:20:00Z">
        <w:r w:rsidR="00C3646A">
          <w:t xml:space="preserve"> ?? </w:t>
        </w:r>
      </w:ins>
      <w:r w:rsidR="00817CF3">
        <w:t>pour avoir plus de fonctionnalité depuis un téléphone</w:t>
      </w:r>
      <w:r w:rsidR="00D364D3">
        <w:t>.</w:t>
      </w:r>
    </w:p>
    <w:p w14:paraId="550A81B8" w14:textId="14DD75F1" w:rsidR="00C540F9" w:rsidRDefault="004227D8" w:rsidP="00C540F9">
      <w:pPr>
        <w:keepNext/>
      </w:pPr>
      <w:r w:rsidRPr="004227D8">
        <w:rPr>
          <w:noProof/>
          <w:lang w:eastAsia="fr-FR"/>
        </w:rPr>
        <w:drawing>
          <wp:inline distT="0" distB="0" distL="0" distR="0" wp14:anchorId="6878D39A" wp14:editId="6B160A0F">
            <wp:extent cx="938254" cy="2085041"/>
            <wp:effectExtent l="0" t="0" r="0" b="0"/>
            <wp:docPr id="54" name="Image 54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 54" descr="Une image contenant texte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5479" cy="21010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ins w:id="146" w:author="He" w:date="2023-03-19T18:21:00Z">
        <w:r w:rsidR="00C3646A">
          <w:t xml:space="preserve"> </w:t>
        </w:r>
        <w:proofErr w:type="gramStart"/>
        <w:r w:rsidR="00C3646A">
          <w:t>c’est</w:t>
        </w:r>
        <w:proofErr w:type="gramEnd"/>
        <w:r w:rsidR="00C3646A">
          <w:t xml:space="preserve"> quoi cette roue ?</w:t>
        </w:r>
      </w:ins>
    </w:p>
    <w:p w14:paraId="2813AE9F" w14:textId="73CA2D94" w:rsidR="004A19F5" w:rsidRPr="00900B6F" w:rsidRDefault="00C540F9" w:rsidP="00817CF3">
      <w:pPr>
        <w:pStyle w:val="Lgende"/>
      </w:pPr>
      <w:bookmarkStart w:id="147" w:name="_Toc129645654"/>
      <w:r>
        <w:t>Figure</w:t>
      </w:r>
      <w:r w:rsidR="002C00A2">
        <w:t> </w:t>
      </w:r>
      <w:r w:rsidR="00F45997">
        <w:fldChar w:fldCharType="begin"/>
      </w:r>
      <w:r w:rsidR="00F45997">
        <w:instrText xml:space="preserve"> SEQ Figure \* ARABIC </w:instrText>
      </w:r>
      <w:r w:rsidR="00F45997">
        <w:fldChar w:fldCharType="separate"/>
      </w:r>
      <w:r w:rsidR="007954CF">
        <w:rPr>
          <w:noProof/>
        </w:rPr>
        <w:t>47</w:t>
      </w:r>
      <w:r w:rsidR="00F45997">
        <w:rPr>
          <w:noProof/>
        </w:rPr>
        <w:fldChar w:fldCharType="end"/>
      </w:r>
      <w:r>
        <w:t xml:space="preserve"> transfert de fichier</w:t>
      </w:r>
      <w:bookmarkEnd w:id="147"/>
    </w:p>
    <w:p w14:paraId="20682AA7" w14:textId="25407782" w:rsidR="00817CF3" w:rsidRPr="00FF4FB2" w:rsidRDefault="009B3D94" w:rsidP="00817CF3">
      <w:pPr>
        <w:rPr>
          <w:lang w:eastAsia="x-none" w:bidi="x-none"/>
        </w:rPr>
      </w:pPr>
      <w:r>
        <w:rPr>
          <w:lang w:eastAsia="x-none" w:bidi="x-none"/>
        </w:rPr>
        <w:t xml:space="preserve">Après </w:t>
      </w:r>
      <w:r w:rsidR="00000487">
        <w:rPr>
          <w:lang w:eastAsia="x-none" w:bidi="x-none"/>
        </w:rPr>
        <w:t xml:space="preserve">le </w:t>
      </w:r>
      <w:r w:rsidR="00EE44E1">
        <w:rPr>
          <w:lang w:eastAsia="x-none" w:bidi="x-none"/>
        </w:rPr>
        <w:t xml:space="preserve">dépannage </w:t>
      </w:r>
      <w:r w:rsidR="0006564E">
        <w:rPr>
          <w:lang w:eastAsia="x-none" w:bidi="x-none"/>
        </w:rPr>
        <w:t xml:space="preserve">on peut </w:t>
      </w:r>
      <w:r w:rsidR="001D562C">
        <w:rPr>
          <w:lang w:eastAsia="x-none" w:bidi="x-none"/>
        </w:rPr>
        <w:t>arrêter le partage</w:t>
      </w:r>
      <w:r w:rsidR="00000487">
        <w:rPr>
          <w:lang w:eastAsia="x-none" w:bidi="x-none"/>
        </w:rPr>
        <w:t xml:space="preserve"> d’écran.</w:t>
      </w:r>
    </w:p>
    <w:p w14:paraId="0BEB93DF" w14:textId="1C1E2BE5" w:rsidR="009821D7" w:rsidRPr="00FF4FB2" w:rsidRDefault="009821D7" w:rsidP="00817CF3">
      <w:pPr>
        <w:rPr>
          <w:lang w:eastAsia="x-none" w:bidi="x-none"/>
        </w:rPr>
      </w:pPr>
      <w:r>
        <w:rPr>
          <w:lang w:eastAsia="x-none" w:bidi="x-none"/>
        </w:rPr>
        <w:t>Pour finir</w:t>
      </w:r>
      <w:r w:rsidR="002C00A2">
        <w:rPr>
          <w:lang w:eastAsia="x-none" w:bidi="x-none"/>
        </w:rPr>
        <w:t>,</w:t>
      </w:r>
      <w:r>
        <w:rPr>
          <w:lang w:eastAsia="x-none" w:bidi="x-none"/>
        </w:rPr>
        <w:t xml:space="preserve"> </w:t>
      </w:r>
      <w:proofErr w:type="spellStart"/>
      <w:r w:rsidR="005D78E4">
        <w:rPr>
          <w:lang w:eastAsia="x-none" w:bidi="x-none"/>
        </w:rPr>
        <w:t>Anydesk</w:t>
      </w:r>
      <w:proofErr w:type="spellEnd"/>
      <w:r w:rsidR="005D78E4">
        <w:rPr>
          <w:lang w:eastAsia="x-none" w:bidi="x-none"/>
        </w:rPr>
        <w:t xml:space="preserve"> a </w:t>
      </w:r>
      <w:r w:rsidR="009F4CCA">
        <w:rPr>
          <w:lang w:eastAsia="x-none" w:bidi="x-none"/>
        </w:rPr>
        <w:t>toutes</w:t>
      </w:r>
      <w:r w:rsidR="005D78E4">
        <w:rPr>
          <w:lang w:eastAsia="x-none" w:bidi="x-none"/>
        </w:rPr>
        <w:t xml:space="preserve"> les mêmes fonctionnalités que le pc.</w:t>
      </w:r>
    </w:p>
    <w:p w14:paraId="41B8E156" w14:textId="12861398" w:rsidR="004A19F5" w:rsidRPr="00900B6F" w:rsidRDefault="004A19F5" w:rsidP="004A19F5">
      <w:pPr>
        <w:pStyle w:val="Titre1"/>
      </w:pPr>
      <w:bookmarkStart w:id="148" w:name="_Toc129636912"/>
      <w:proofErr w:type="spellStart"/>
      <w:r w:rsidRPr="00900B6F">
        <w:t>RealVNC</w:t>
      </w:r>
      <w:proofErr w:type="spellEnd"/>
      <w:r w:rsidR="00471FC4" w:rsidRPr="00900B6F">
        <w:t xml:space="preserve"> Mobil</w:t>
      </w:r>
      <w:r w:rsidR="008E2062" w:rsidRPr="00900B6F">
        <w:t>e</w:t>
      </w:r>
      <w:bookmarkEnd w:id="148"/>
    </w:p>
    <w:p w14:paraId="70E859E8" w14:textId="18B71250" w:rsidR="00691059" w:rsidRPr="00691059" w:rsidRDefault="00691059" w:rsidP="00691059">
      <w:r w:rsidRPr="00691059">
        <w:t xml:space="preserve">Ici il faut installer </w:t>
      </w:r>
      <w:r w:rsidR="0028782A" w:rsidRPr="00691059">
        <w:t>u</w:t>
      </w:r>
      <w:r w:rsidR="0028782A">
        <w:t>ne</w:t>
      </w:r>
      <w:r>
        <w:t xml:space="preserve"> version de </w:t>
      </w:r>
      <w:proofErr w:type="spellStart"/>
      <w:r>
        <w:t>RealVN</w:t>
      </w:r>
      <w:r w:rsidR="002D6A86">
        <w:t>C</w:t>
      </w:r>
      <w:proofErr w:type="spellEnd"/>
      <w:r w:rsidR="002D6A86">
        <w:t xml:space="preserve"> </w:t>
      </w:r>
      <w:r w:rsidR="004E05AC">
        <w:t xml:space="preserve">serveur </w:t>
      </w:r>
      <w:r w:rsidR="00997897">
        <w:t>sur le pc et installer la ve</w:t>
      </w:r>
      <w:r w:rsidR="0028782A">
        <w:t>rsion Viewer sur le téléphone</w:t>
      </w:r>
      <w:r w:rsidR="00733F2C">
        <w:t>.</w:t>
      </w:r>
      <w:r w:rsidR="00760444">
        <w:t xml:space="preserve"> </w:t>
      </w:r>
      <w:r w:rsidR="00997897">
        <w:t xml:space="preserve"> </w:t>
      </w:r>
    </w:p>
    <w:p w14:paraId="60B3DB5F" w14:textId="77777777" w:rsidR="00691059" w:rsidRDefault="00FF74D5" w:rsidP="00691059">
      <w:pPr>
        <w:keepNext/>
      </w:pPr>
      <w:r w:rsidRPr="002263D9">
        <w:rPr>
          <w:noProof/>
          <w:lang w:eastAsia="fr-FR"/>
        </w:rPr>
        <w:drawing>
          <wp:inline distT="0" distB="0" distL="0" distR="0" wp14:anchorId="735BB697" wp14:editId="27A9E03A">
            <wp:extent cx="1729317" cy="1335819"/>
            <wp:effectExtent l="0" t="0" r="4445" b="0"/>
            <wp:docPr id="37" name="Image 37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 12" descr="Une image contenant texte&#10;&#10;Description générée automatiquement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741112" cy="134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550BE" w14:textId="79FDD04E" w:rsidR="00FF74D5" w:rsidRDefault="00691059" w:rsidP="00691059">
      <w:pPr>
        <w:pStyle w:val="Lgende"/>
      </w:pPr>
      <w:bookmarkStart w:id="149" w:name="_Toc129645655"/>
      <w:r>
        <w:t xml:space="preserve">Figure </w:t>
      </w:r>
      <w:r w:rsidR="00F45997">
        <w:fldChar w:fldCharType="begin"/>
      </w:r>
      <w:r w:rsidR="00F45997">
        <w:instrText xml:space="preserve"> SEQ Figure \* ARABIC </w:instrText>
      </w:r>
      <w:r w:rsidR="00F45997">
        <w:fldChar w:fldCharType="separate"/>
      </w:r>
      <w:r w:rsidR="007954CF">
        <w:rPr>
          <w:noProof/>
        </w:rPr>
        <w:t>48</w:t>
      </w:r>
      <w:r w:rsidR="00F45997">
        <w:rPr>
          <w:noProof/>
        </w:rPr>
        <w:fldChar w:fldCharType="end"/>
      </w:r>
      <w:r w:rsidR="002C00A2">
        <w:t> </w:t>
      </w:r>
      <w:r>
        <w:t xml:space="preserve">installation du serveur </w:t>
      </w:r>
      <w:proofErr w:type="spellStart"/>
      <w:r>
        <w:t>RealVNC</w:t>
      </w:r>
      <w:bookmarkEnd w:id="149"/>
      <w:proofErr w:type="spellEnd"/>
    </w:p>
    <w:p w14:paraId="2554D202" w14:textId="1462F7A6" w:rsidR="00497727" w:rsidRPr="00497727" w:rsidRDefault="005B1707" w:rsidP="00497727">
      <w:r>
        <w:t xml:space="preserve">Là il faut </w:t>
      </w:r>
      <w:r w:rsidR="00E62C8C">
        <w:t>se créer un compte</w:t>
      </w:r>
      <w:r w:rsidR="004B01F3">
        <w:t xml:space="preserve"> sur VNC </w:t>
      </w:r>
      <w:proofErr w:type="spellStart"/>
      <w:r w:rsidR="004B01F3">
        <w:t>Connect</w:t>
      </w:r>
      <w:proofErr w:type="spellEnd"/>
      <w:r w:rsidR="003775F3">
        <w:t xml:space="preserve"> et </w:t>
      </w:r>
      <w:r w:rsidR="000B2600">
        <w:t xml:space="preserve">après </w:t>
      </w:r>
      <w:r w:rsidR="0024027C">
        <w:t>il</w:t>
      </w:r>
      <w:r w:rsidR="00CF2320">
        <w:t xml:space="preserve"> faut confirmer le compte avec </w:t>
      </w:r>
      <w:r w:rsidR="001F2713">
        <w:t xml:space="preserve">l’adresse </w:t>
      </w:r>
      <w:r w:rsidR="00B74F59">
        <w:t>électronique</w:t>
      </w:r>
      <w:r w:rsidR="001F2713">
        <w:t xml:space="preserve"> du compte.</w:t>
      </w:r>
    </w:p>
    <w:p w14:paraId="33D037FB" w14:textId="77777777" w:rsidR="0028782A" w:rsidRDefault="00FA2C8E" w:rsidP="0028782A">
      <w:pPr>
        <w:keepNext/>
      </w:pPr>
      <w:r w:rsidRPr="00FA2C8E">
        <w:rPr>
          <w:noProof/>
          <w:lang w:eastAsia="fr-FR"/>
        </w:rPr>
        <w:lastRenderedPageBreak/>
        <w:drawing>
          <wp:inline distT="0" distB="0" distL="0" distR="0" wp14:anchorId="41BA476C" wp14:editId="564D39BE">
            <wp:extent cx="3263928" cy="1367624"/>
            <wp:effectExtent l="0" t="0" r="0" b="4445"/>
            <wp:docPr id="38" name="Image 38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 38" descr="Une image contenant texte&#10;&#10;Description générée automatiquement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274251" cy="1371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64609" w14:textId="7950D199" w:rsidR="00FA2C8E" w:rsidRPr="0028782A" w:rsidRDefault="0028782A" w:rsidP="0028782A">
      <w:pPr>
        <w:pStyle w:val="Lgende"/>
      </w:pPr>
      <w:bookmarkStart w:id="150" w:name="_Toc129645656"/>
      <w:r>
        <w:t xml:space="preserve">Figure </w:t>
      </w:r>
      <w:r w:rsidR="00F45997">
        <w:fldChar w:fldCharType="begin"/>
      </w:r>
      <w:r w:rsidR="00F45997">
        <w:instrText xml:space="preserve"> SEQ Figure \* ARABIC </w:instrText>
      </w:r>
      <w:r w:rsidR="00F45997">
        <w:fldChar w:fldCharType="separate"/>
      </w:r>
      <w:r w:rsidR="007954CF">
        <w:rPr>
          <w:noProof/>
        </w:rPr>
        <w:t>49</w:t>
      </w:r>
      <w:r w:rsidR="00F45997">
        <w:rPr>
          <w:noProof/>
        </w:rPr>
        <w:fldChar w:fldCharType="end"/>
      </w:r>
      <w:r w:rsidR="002C00A2">
        <w:t> </w:t>
      </w:r>
      <w:r>
        <w:t xml:space="preserve">création du compte pour </w:t>
      </w:r>
      <w:proofErr w:type="spellStart"/>
      <w:r>
        <w:t>RealVNC</w:t>
      </w:r>
      <w:bookmarkEnd w:id="150"/>
      <w:proofErr w:type="spellEnd"/>
    </w:p>
    <w:p w14:paraId="382EAA6A" w14:textId="32B77FD2" w:rsidR="00497727" w:rsidRPr="00497727" w:rsidRDefault="00497727" w:rsidP="00497727">
      <w:r>
        <w:t xml:space="preserve">Maintenant il faut se connecter avec le même compte </w:t>
      </w:r>
      <w:r w:rsidR="007426F1">
        <w:t xml:space="preserve">sur le pc et le téléphone </w:t>
      </w:r>
      <w:r>
        <w:t xml:space="preserve">pour pouvoir </w:t>
      </w:r>
      <w:r w:rsidR="00D955A3">
        <w:t>accéder</w:t>
      </w:r>
      <w:r>
        <w:t xml:space="preserve"> au pc à distance.</w:t>
      </w:r>
    </w:p>
    <w:p w14:paraId="7E8A76EB" w14:textId="77777777" w:rsidR="004A1B74" w:rsidRDefault="00E0020C" w:rsidP="004A1B74">
      <w:pPr>
        <w:keepNext/>
      </w:pPr>
      <w:r>
        <w:rPr>
          <w:noProof/>
          <w:lang w:eastAsia="fr-FR"/>
        </w:rPr>
        <w:drawing>
          <wp:inline distT="0" distB="0" distL="0" distR="0" wp14:anchorId="7515DAA8" wp14:editId="4F02ED95">
            <wp:extent cx="850790" cy="1795758"/>
            <wp:effectExtent l="0" t="0" r="6985" b="0"/>
            <wp:docPr id="31" name="Imag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5628" cy="18270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89B1F3" w14:textId="22DCE8BC" w:rsidR="004A19F5" w:rsidRDefault="004A1B74" w:rsidP="004A1B74">
      <w:pPr>
        <w:pStyle w:val="Lgende"/>
      </w:pPr>
      <w:bookmarkStart w:id="151" w:name="_Toc129645657"/>
      <w:r>
        <w:t xml:space="preserve">Figure </w:t>
      </w:r>
      <w:r w:rsidR="00F45997">
        <w:fldChar w:fldCharType="begin"/>
      </w:r>
      <w:r w:rsidR="00F45997">
        <w:instrText xml:space="preserve"> SEQ Figure \* ARABIC </w:instrText>
      </w:r>
      <w:r w:rsidR="00F45997">
        <w:fldChar w:fldCharType="separate"/>
      </w:r>
      <w:r w:rsidR="007954CF">
        <w:rPr>
          <w:noProof/>
        </w:rPr>
        <w:t>50</w:t>
      </w:r>
      <w:r w:rsidR="00F45997">
        <w:rPr>
          <w:noProof/>
        </w:rPr>
        <w:fldChar w:fldCharType="end"/>
      </w:r>
      <w:r w:rsidR="002C00A2">
        <w:t> </w:t>
      </w:r>
      <w:r>
        <w:t>connexion sur le pc</w:t>
      </w:r>
      <w:bookmarkEnd w:id="151"/>
    </w:p>
    <w:p w14:paraId="575E6BA0" w14:textId="574F0C3A" w:rsidR="004A1B74" w:rsidRPr="004A1B74" w:rsidRDefault="00BD1EB8" w:rsidP="004A1B74">
      <w:r>
        <w:t xml:space="preserve">Après on peut que la connexion </w:t>
      </w:r>
      <w:r w:rsidR="005F10E8">
        <w:t>ait</w:t>
      </w:r>
      <w:r>
        <w:t xml:space="preserve"> réussi </w:t>
      </w:r>
      <w:r w:rsidR="00856E87">
        <w:t>et aussi que cet outil n</w:t>
      </w:r>
      <w:r w:rsidR="00206C3D">
        <w:t>’</w:t>
      </w:r>
      <w:r w:rsidR="00856E87">
        <w:t xml:space="preserve">a pas beaucoup </w:t>
      </w:r>
      <w:r w:rsidR="00C60CD2">
        <w:t xml:space="preserve">de </w:t>
      </w:r>
      <w:r w:rsidR="005F10E8">
        <w:t>fonctionnalité</w:t>
      </w:r>
      <w:r w:rsidR="00C60CD2">
        <w:t>.</w:t>
      </w:r>
    </w:p>
    <w:p w14:paraId="698FF6CC" w14:textId="0F3B998E" w:rsidR="00504EF6" w:rsidRDefault="00A7456C" w:rsidP="005F10E8">
      <w:r>
        <w:rPr>
          <w:noProof/>
          <w:lang w:eastAsia="fr-FR"/>
        </w:rPr>
        <w:drawing>
          <wp:inline distT="0" distB="0" distL="0" distR="0" wp14:anchorId="0F2B1A4B" wp14:editId="7EEB1EE2">
            <wp:extent cx="1513895" cy="2282024"/>
            <wp:effectExtent l="0" t="0" r="0" b="4445"/>
            <wp:docPr id="33" name="Imag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8584"/>
                    <a:stretch/>
                  </pic:blipFill>
                  <pic:spPr bwMode="auto">
                    <a:xfrm>
                      <a:off x="0" y="0"/>
                      <a:ext cx="1518926" cy="22896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ins w:id="152" w:author="He" w:date="2023-03-19T18:21:00Z">
        <w:r w:rsidR="00C3646A">
          <w:t xml:space="preserve">   </w:t>
        </w:r>
        <w:proofErr w:type="gramStart"/>
        <w:r w:rsidR="00C3646A">
          <w:t>illisible</w:t>
        </w:r>
      </w:ins>
      <w:proofErr w:type="gramEnd"/>
      <w:ins w:id="153" w:author="He" w:date="2023-03-19T18:22:00Z">
        <w:r w:rsidR="00C3646A">
          <w:t> </w:t>
        </w:r>
      </w:ins>
      <w:ins w:id="154" w:author="He" w:date="2023-03-19T18:21:00Z">
        <w:r w:rsidR="00C3646A">
          <w:t>!</w:t>
        </w:r>
      </w:ins>
    </w:p>
    <w:p w14:paraId="4BCF5A16" w14:textId="1D9791E6" w:rsidR="00A7456C" w:rsidRDefault="00504EF6" w:rsidP="00504EF6">
      <w:pPr>
        <w:pStyle w:val="Lgende"/>
      </w:pPr>
      <w:bookmarkStart w:id="155" w:name="_Toc129645658"/>
      <w:r>
        <w:t xml:space="preserve">Figure </w:t>
      </w:r>
      <w:r w:rsidR="00F45997">
        <w:fldChar w:fldCharType="begin"/>
      </w:r>
      <w:r w:rsidR="00F45997">
        <w:instrText xml:space="preserve"> SEQ Figure \* ARABIC </w:instrText>
      </w:r>
      <w:r w:rsidR="00F45997">
        <w:fldChar w:fldCharType="separate"/>
      </w:r>
      <w:r w:rsidR="007954CF">
        <w:rPr>
          <w:noProof/>
        </w:rPr>
        <w:t>51</w:t>
      </w:r>
      <w:r w:rsidR="00F45997">
        <w:rPr>
          <w:noProof/>
        </w:rPr>
        <w:fldChar w:fldCharType="end"/>
      </w:r>
      <w:r w:rsidR="002C00A2">
        <w:t> </w:t>
      </w:r>
      <w:r>
        <w:t>connexion réussie</w:t>
      </w:r>
      <w:bookmarkEnd w:id="155"/>
    </w:p>
    <w:p w14:paraId="3C942DFF" w14:textId="00EA9806" w:rsidR="00504EF6" w:rsidRPr="00504EF6" w:rsidRDefault="007B34E2" w:rsidP="00504EF6">
      <w:r>
        <w:t xml:space="preserve">Sur </w:t>
      </w:r>
      <w:r w:rsidR="00221697">
        <w:t>cet outil on ne peut pas faire de transfert de fichier</w:t>
      </w:r>
      <w:r w:rsidR="00E6588E">
        <w:t>.</w:t>
      </w:r>
    </w:p>
    <w:p w14:paraId="0C5BA4A3" w14:textId="3DF70DE7" w:rsidR="001311F8" w:rsidRPr="004A182F" w:rsidRDefault="001311F8" w:rsidP="00504EF6">
      <w:r w:rsidRPr="00D03989">
        <w:t>Pour finir</w:t>
      </w:r>
      <w:r w:rsidR="00012C40" w:rsidRPr="00D03989">
        <w:t xml:space="preserve"> </w:t>
      </w:r>
      <w:proofErr w:type="spellStart"/>
      <w:r w:rsidR="00012C40" w:rsidRPr="00D03989">
        <w:t>RealVNC</w:t>
      </w:r>
      <w:proofErr w:type="spellEnd"/>
      <w:r w:rsidR="00012C40" w:rsidRPr="00D03989">
        <w:t xml:space="preserve"> </w:t>
      </w:r>
      <w:r w:rsidR="00D03989" w:rsidRPr="00D03989">
        <w:t>n’a pas</w:t>
      </w:r>
      <w:r w:rsidR="00D03989">
        <w:t xml:space="preserve"> les </w:t>
      </w:r>
      <w:r w:rsidR="004A4EFD">
        <w:t>mêmes outils</w:t>
      </w:r>
      <w:r w:rsidR="00D03989">
        <w:t xml:space="preserve"> que celui sur pc ici on ne peut pas transférer </w:t>
      </w:r>
      <w:r w:rsidR="001B35D0">
        <w:t>de fichier</w:t>
      </w:r>
      <w:r w:rsidR="002C00A2">
        <w:t>,</w:t>
      </w:r>
      <w:r w:rsidR="001B35D0">
        <w:t xml:space="preserve"> mais on peut modifier le </w:t>
      </w:r>
      <w:r w:rsidR="00925995">
        <w:t>paramètre</w:t>
      </w:r>
      <w:r w:rsidR="001B35D0">
        <w:t xml:space="preserve"> du VNC serveur depuis le VNC Viewer</w:t>
      </w:r>
      <w:r w:rsidR="009821D7">
        <w:t xml:space="preserve"> sur téléphone.</w:t>
      </w:r>
    </w:p>
    <w:p w14:paraId="4C3D23A2" w14:textId="4DA4F171" w:rsidR="004A19F5" w:rsidRPr="00D03989" w:rsidRDefault="004A19F5" w:rsidP="004A19F5">
      <w:pPr>
        <w:pStyle w:val="Titre1"/>
      </w:pPr>
      <w:bookmarkStart w:id="156" w:name="_Toc129636913"/>
      <w:r w:rsidRPr="00D03989">
        <w:lastRenderedPageBreak/>
        <w:t xml:space="preserve">Chrome </w:t>
      </w:r>
      <w:proofErr w:type="spellStart"/>
      <w:r w:rsidRPr="00D03989">
        <w:t>Remote</w:t>
      </w:r>
      <w:proofErr w:type="spellEnd"/>
      <w:r w:rsidRPr="00D03989">
        <w:t xml:space="preserve"> Desktop</w:t>
      </w:r>
      <w:r w:rsidR="001047F8" w:rsidRPr="00D03989">
        <w:t xml:space="preserve"> Mobile</w:t>
      </w:r>
      <w:bookmarkEnd w:id="156"/>
    </w:p>
    <w:p w14:paraId="657F9C1F" w14:textId="4A9C5237" w:rsidR="00E57A1D" w:rsidRPr="00E57A1D" w:rsidRDefault="00E57A1D" w:rsidP="00E57A1D">
      <w:r w:rsidRPr="000A7034">
        <w:t>Pour cet outil il f</w:t>
      </w:r>
      <w:r>
        <w:t xml:space="preserve">aut allez sur le navigateur Google Chrome on installe une extension pour pouvoir partager l’écran il faut activer la permission de l’accès à distance. Et </w:t>
      </w:r>
      <w:r w:rsidR="00AD2D0E">
        <w:t xml:space="preserve">maintenant </w:t>
      </w:r>
      <w:r w:rsidR="00085A3F">
        <w:t xml:space="preserve">il faut aller sur un smartphone </w:t>
      </w:r>
      <w:r w:rsidR="000B58F4">
        <w:t xml:space="preserve">et télécharger </w:t>
      </w:r>
      <w:r w:rsidR="001047F8">
        <w:t xml:space="preserve">l’application </w:t>
      </w:r>
      <w:r w:rsidR="001047F8" w:rsidRPr="001047F8">
        <w:t xml:space="preserve">Chrome </w:t>
      </w:r>
      <w:proofErr w:type="spellStart"/>
      <w:r w:rsidR="001047F8" w:rsidRPr="001047F8">
        <w:t>Remote</w:t>
      </w:r>
      <w:proofErr w:type="spellEnd"/>
      <w:r w:rsidR="001047F8" w:rsidRPr="001047F8">
        <w:t xml:space="preserve"> Desktop</w:t>
      </w:r>
      <w:r w:rsidR="00B379A5">
        <w:t>.</w:t>
      </w:r>
      <w:r w:rsidR="00C93386">
        <w:t xml:space="preserve"> </w:t>
      </w:r>
    </w:p>
    <w:p w14:paraId="626FAD72" w14:textId="77777777" w:rsidR="00E57A1D" w:rsidRDefault="00E57A1D" w:rsidP="00E57A1D">
      <w:pPr>
        <w:keepNext/>
      </w:pPr>
      <w:r>
        <w:rPr>
          <w:noProof/>
          <w:lang w:eastAsia="fr-FR"/>
        </w:rPr>
        <w:drawing>
          <wp:inline distT="0" distB="0" distL="0" distR="0" wp14:anchorId="768C33C3" wp14:editId="59B7F7F6">
            <wp:extent cx="3912042" cy="1679065"/>
            <wp:effectExtent l="0" t="0" r="0" b="0"/>
            <wp:docPr id="26" name="Image 26" descr="Une image contenant texte, capture d’écran, 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 26" descr="Une image contenant texte, capture d’écran, écran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8963" cy="17421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E09B71" w14:textId="4FC8383D" w:rsidR="004A19F5" w:rsidRDefault="00E57A1D" w:rsidP="00E57A1D">
      <w:pPr>
        <w:pStyle w:val="Lgende"/>
      </w:pPr>
      <w:bookmarkStart w:id="157" w:name="_Toc129645659"/>
      <w:r>
        <w:t xml:space="preserve">Figure </w:t>
      </w:r>
      <w:r w:rsidR="00F45997">
        <w:fldChar w:fldCharType="begin"/>
      </w:r>
      <w:r w:rsidR="00F45997">
        <w:instrText xml:space="preserve"> SEQ Figure \* ARABIC </w:instrText>
      </w:r>
      <w:r w:rsidR="00F45997">
        <w:fldChar w:fldCharType="separate"/>
      </w:r>
      <w:r w:rsidR="007954CF">
        <w:rPr>
          <w:noProof/>
        </w:rPr>
        <w:t>52</w:t>
      </w:r>
      <w:r w:rsidR="00F45997">
        <w:rPr>
          <w:noProof/>
        </w:rPr>
        <w:fldChar w:fldCharType="end"/>
      </w:r>
      <w:r w:rsidR="002C00A2">
        <w:t> </w:t>
      </w:r>
      <w:r w:rsidRPr="006843D5">
        <w:t>configuration de l</w:t>
      </w:r>
      <w:r w:rsidR="002C00A2">
        <w:t>’</w:t>
      </w:r>
      <w:r w:rsidRPr="006843D5">
        <w:t>accès à distance</w:t>
      </w:r>
      <w:bookmarkEnd w:id="157"/>
    </w:p>
    <w:p w14:paraId="04DD473F" w14:textId="177E387C" w:rsidR="00325F7C" w:rsidRPr="00325F7C" w:rsidRDefault="00325F7C" w:rsidP="00325F7C">
      <w:r>
        <w:t xml:space="preserve">Et maintenant </w:t>
      </w:r>
      <w:r w:rsidR="00B379A5">
        <w:t>il faut s</w:t>
      </w:r>
      <w:r>
        <w:t xml:space="preserve">e connecter sur le même compte </w:t>
      </w:r>
      <w:r w:rsidR="002C00A2">
        <w:t>G</w:t>
      </w:r>
      <w:r>
        <w:t>oogle pour pouvoir accéder au pc</w:t>
      </w:r>
      <w:r w:rsidR="00513131">
        <w:t xml:space="preserve"> depuis </w:t>
      </w:r>
      <w:r w:rsidR="00C21D45">
        <w:t>le smartphone.</w:t>
      </w:r>
    </w:p>
    <w:p w14:paraId="0A6CB225" w14:textId="77777777" w:rsidR="00C21D45" w:rsidRDefault="00325F7C" w:rsidP="00C21D45">
      <w:pPr>
        <w:keepNext/>
      </w:pPr>
      <w:r>
        <w:rPr>
          <w:noProof/>
          <w:lang w:eastAsia="fr-FR"/>
        </w:rPr>
        <w:drawing>
          <wp:inline distT="0" distB="0" distL="0" distR="0" wp14:anchorId="1E79BE9C" wp14:editId="28CA8F4A">
            <wp:extent cx="3697357" cy="1663524"/>
            <wp:effectExtent l="0" t="0" r="0" b="0"/>
            <wp:docPr id="28" name="Imag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7493" cy="16770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E5AC15" w14:textId="6B567B30" w:rsidR="00E57A1D" w:rsidRPr="00E57A1D" w:rsidRDefault="00C21D45" w:rsidP="00C21D45">
      <w:pPr>
        <w:pStyle w:val="Lgende"/>
      </w:pPr>
      <w:bookmarkStart w:id="158" w:name="_Toc129645660"/>
      <w:r>
        <w:t>Figure</w:t>
      </w:r>
      <w:r w:rsidR="002C00A2">
        <w:t> </w:t>
      </w:r>
      <w:r w:rsidR="00F45997">
        <w:fldChar w:fldCharType="begin"/>
      </w:r>
      <w:r w:rsidR="00F45997">
        <w:instrText xml:space="preserve"> SEQ Figure \* ARABIC </w:instrText>
      </w:r>
      <w:r w:rsidR="00F45997">
        <w:fldChar w:fldCharType="separate"/>
      </w:r>
      <w:r w:rsidR="007954CF">
        <w:rPr>
          <w:noProof/>
        </w:rPr>
        <w:t>53</w:t>
      </w:r>
      <w:r w:rsidR="00F45997">
        <w:rPr>
          <w:noProof/>
        </w:rPr>
        <w:fldChar w:fldCharType="end"/>
      </w:r>
      <w:r>
        <w:t xml:space="preserve"> demande de prise en main à distance</w:t>
      </w:r>
      <w:bookmarkEnd w:id="158"/>
    </w:p>
    <w:p w14:paraId="293D37CA" w14:textId="239CA1ED" w:rsidR="00C21D45" w:rsidRPr="00E57A1D" w:rsidRDefault="00FB1E7E" w:rsidP="00E57A1D">
      <w:r>
        <w:t xml:space="preserve">Maintenant on peut faire un transfert des fichiers depuis le smartphone </w:t>
      </w:r>
      <w:r w:rsidR="00045E45">
        <w:t xml:space="preserve">pour envoyer des </w:t>
      </w:r>
      <w:r w:rsidR="003919C7">
        <w:t>fichiers</w:t>
      </w:r>
      <w:r w:rsidR="00AD315B">
        <w:t xml:space="preserve"> </w:t>
      </w:r>
      <w:r w:rsidR="00923A19">
        <w:t>sur le pc ou on peut importer des fichiers depuis le pc.</w:t>
      </w:r>
    </w:p>
    <w:p w14:paraId="1BB5106D" w14:textId="77777777" w:rsidR="00C21D45" w:rsidRDefault="00E57A1D" w:rsidP="00C21D45">
      <w:pPr>
        <w:keepNext/>
      </w:pPr>
      <w:r>
        <w:rPr>
          <w:noProof/>
          <w:lang w:eastAsia="fr-FR"/>
        </w:rPr>
        <w:drawing>
          <wp:inline distT="0" distB="0" distL="0" distR="0" wp14:anchorId="53C4095C" wp14:editId="22A7FB4B">
            <wp:extent cx="3323645" cy="1495383"/>
            <wp:effectExtent l="0" t="0" r="0" b="0"/>
            <wp:docPr id="30" name="Imag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0067" cy="14982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CB8B77" w14:textId="5152151F" w:rsidR="00E57A1D" w:rsidRPr="00AD7B35" w:rsidRDefault="00C21D45" w:rsidP="00C21D45">
      <w:pPr>
        <w:pStyle w:val="Lgende"/>
      </w:pPr>
      <w:bookmarkStart w:id="159" w:name="_Toc129645661"/>
      <w:r>
        <w:t>Figure</w:t>
      </w:r>
      <w:r w:rsidR="002C00A2">
        <w:t> </w:t>
      </w:r>
      <w:r w:rsidR="00F45997">
        <w:fldChar w:fldCharType="begin"/>
      </w:r>
      <w:r w:rsidR="00F45997">
        <w:instrText xml:space="preserve"> SEQ Figure \* ARABIC </w:instrText>
      </w:r>
      <w:r w:rsidR="00F45997">
        <w:fldChar w:fldCharType="separate"/>
      </w:r>
      <w:r w:rsidR="007954CF">
        <w:rPr>
          <w:noProof/>
        </w:rPr>
        <w:t>54</w:t>
      </w:r>
      <w:r w:rsidR="00F45997">
        <w:rPr>
          <w:noProof/>
        </w:rPr>
        <w:fldChar w:fldCharType="end"/>
      </w:r>
      <w:r>
        <w:t xml:space="preserve"> transfert de fichier</w:t>
      </w:r>
      <w:bookmarkEnd w:id="159"/>
    </w:p>
    <w:p w14:paraId="110642E1" w14:textId="4DFEE419" w:rsidR="00E57A1D" w:rsidRPr="00AD7B35" w:rsidRDefault="00923A19" w:rsidP="004A19F5">
      <w:r w:rsidRPr="00923A19">
        <w:t>M</w:t>
      </w:r>
      <w:r>
        <w:t>aintenant on peut arrêter le</w:t>
      </w:r>
      <w:r w:rsidR="00393338">
        <w:t xml:space="preserve"> </w:t>
      </w:r>
      <w:r w:rsidR="003919C7">
        <w:t>contrôle à distance.</w:t>
      </w:r>
    </w:p>
    <w:p w14:paraId="31E834EE" w14:textId="659802D6" w:rsidR="009821D7" w:rsidRPr="00923A19" w:rsidRDefault="002738B4" w:rsidP="004A19F5">
      <w:r>
        <w:t>Pour finir</w:t>
      </w:r>
      <w:r w:rsidR="00117D4F">
        <w:t xml:space="preserve"> les </w:t>
      </w:r>
      <w:r w:rsidR="003939E4">
        <w:t>outils</w:t>
      </w:r>
      <w:r w:rsidR="00117D4F">
        <w:t xml:space="preserve"> sont pratiquement </w:t>
      </w:r>
      <w:r w:rsidR="003939E4">
        <w:t xml:space="preserve">pareil il y a juste </w:t>
      </w:r>
      <w:r w:rsidR="00343C28">
        <w:t xml:space="preserve">le fait que le </w:t>
      </w:r>
      <w:r w:rsidR="00D364A7">
        <w:t>téléphone ne peut pas faire le client.</w:t>
      </w:r>
      <w:ins w:id="160" w:author="He" w:date="2023-03-19T18:23:00Z">
        <w:r w:rsidR="00C3646A">
          <w:t> ???</w:t>
        </w:r>
      </w:ins>
    </w:p>
    <w:p w14:paraId="5A3587B4" w14:textId="38CA4F12" w:rsidR="003919C7" w:rsidRPr="003919C7" w:rsidRDefault="004A19F5" w:rsidP="009821D7">
      <w:pPr>
        <w:pStyle w:val="Titre1"/>
      </w:pPr>
      <w:bookmarkStart w:id="161" w:name="_Toc129636914"/>
      <w:proofErr w:type="spellStart"/>
      <w:r w:rsidRPr="00AD7B35">
        <w:lastRenderedPageBreak/>
        <w:t>Ult</w:t>
      </w:r>
      <w:r w:rsidR="00467A11">
        <w:t>r</w:t>
      </w:r>
      <w:r w:rsidRPr="00AD7B35">
        <w:t>aVNC</w:t>
      </w:r>
      <w:proofErr w:type="spellEnd"/>
      <w:r w:rsidRPr="00AD7B35">
        <w:t xml:space="preserve"> Mobile</w:t>
      </w:r>
      <w:bookmarkEnd w:id="161"/>
    </w:p>
    <w:p w14:paraId="1F58C495" w14:textId="77777777" w:rsidR="009821D7" w:rsidRPr="009821D7" w:rsidRDefault="009821D7" w:rsidP="009821D7"/>
    <w:p w14:paraId="4AF0FA87" w14:textId="6049B0B5" w:rsidR="000F16FE" w:rsidRPr="000F16FE" w:rsidRDefault="000F16FE" w:rsidP="004A19F5">
      <w:proofErr w:type="spellStart"/>
      <w:r w:rsidRPr="000F16FE">
        <w:t>UltraVNC</w:t>
      </w:r>
      <w:proofErr w:type="spellEnd"/>
      <w:r w:rsidRPr="000F16FE">
        <w:t xml:space="preserve"> n’</w:t>
      </w:r>
      <w:r w:rsidR="00F64C94" w:rsidRPr="000F16FE">
        <w:t>existe</w:t>
      </w:r>
      <w:r w:rsidRPr="000F16FE">
        <w:t xml:space="preserve"> pas s</w:t>
      </w:r>
      <w:r>
        <w:t xml:space="preserve">ur </w:t>
      </w:r>
      <w:r w:rsidR="0007111A">
        <w:t>mobile donc il n’y a pas de test possible avec cet outil.</w:t>
      </w:r>
    </w:p>
    <w:p w14:paraId="2B618ABD" w14:textId="4B794F97" w:rsidR="005C0D48" w:rsidDel="00C3646A" w:rsidRDefault="005F5CAB" w:rsidP="005C0D48">
      <w:pPr>
        <w:pStyle w:val="Titre1"/>
        <w:rPr>
          <w:moveFrom w:id="162" w:author="He" w:date="2023-03-19T18:25:00Z"/>
        </w:rPr>
      </w:pPr>
      <w:bookmarkStart w:id="163" w:name="_Toc129636915"/>
      <w:moveFromRangeStart w:id="164" w:author="He" w:date="2023-03-19T18:25:00Z" w:name="move130142748"/>
      <w:moveFrom w:id="165" w:author="He" w:date="2023-03-19T18:25:00Z">
        <w:r w:rsidRPr="000F16FE" w:rsidDel="00C3646A">
          <w:t>Conclusion</w:t>
        </w:r>
        <w:bookmarkEnd w:id="163"/>
      </w:moveFrom>
    </w:p>
    <w:moveFromRangeEnd w:id="164"/>
    <w:p w14:paraId="2C4BD258" w14:textId="77777777" w:rsidR="00E249AD" w:rsidRPr="00E249AD" w:rsidRDefault="00E249AD" w:rsidP="00E249AD"/>
    <w:tbl>
      <w:tblPr>
        <w:tblStyle w:val="Grilledutableau"/>
        <w:tblW w:w="11206" w:type="dxa"/>
        <w:tblInd w:w="-1095" w:type="dxa"/>
        <w:tblLook w:val="04A0" w:firstRow="1" w:lastRow="0" w:firstColumn="1" w:lastColumn="0" w:noHBand="0" w:noVBand="1"/>
      </w:tblPr>
      <w:tblGrid>
        <w:gridCol w:w="1803"/>
        <w:gridCol w:w="1803"/>
        <w:gridCol w:w="1803"/>
        <w:gridCol w:w="1803"/>
        <w:gridCol w:w="1997"/>
        <w:gridCol w:w="1997"/>
      </w:tblGrid>
      <w:tr w:rsidR="005C6E39" w14:paraId="52A7C0A8" w14:textId="626DC8B3" w:rsidTr="005C6E39">
        <w:trPr>
          <w:trHeight w:val="1131"/>
        </w:trPr>
        <w:tc>
          <w:tcPr>
            <w:tcW w:w="1803" w:type="dxa"/>
          </w:tcPr>
          <w:p w14:paraId="05D0D17F" w14:textId="3E52560F" w:rsidR="005C6E39" w:rsidRDefault="005C6E39" w:rsidP="00077E5E"/>
        </w:tc>
        <w:tc>
          <w:tcPr>
            <w:tcW w:w="1803" w:type="dxa"/>
          </w:tcPr>
          <w:p w14:paraId="3701AE75" w14:textId="0B25B91E" w:rsidR="005C6E39" w:rsidRDefault="00117D4F" w:rsidP="00077E5E">
            <w:r>
              <w:t>TeamViewer</w:t>
            </w:r>
          </w:p>
        </w:tc>
        <w:tc>
          <w:tcPr>
            <w:tcW w:w="1803" w:type="dxa"/>
          </w:tcPr>
          <w:p w14:paraId="568E969E" w14:textId="413B57CA" w:rsidR="005C6E39" w:rsidRDefault="005C6E39" w:rsidP="00077E5E">
            <w:proofErr w:type="spellStart"/>
            <w:r>
              <w:t>An</w:t>
            </w:r>
            <w:r w:rsidR="00117D4F">
              <w:t>y</w:t>
            </w:r>
            <w:r>
              <w:t>desk</w:t>
            </w:r>
            <w:proofErr w:type="spellEnd"/>
          </w:p>
        </w:tc>
        <w:tc>
          <w:tcPr>
            <w:tcW w:w="1803" w:type="dxa"/>
          </w:tcPr>
          <w:p w14:paraId="37351C9E" w14:textId="787F38E7" w:rsidR="005C6E39" w:rsidRDefault="00CC2F87" w:rsidP="00077E5E">
            <w:proofErr w:type="spellStart"/>
            <w:r>
              <w:t>RealVNC</w:t>
            </w:r>
            <w:proofErr w:type="spellEnd"/>
          </w:p>
        </w:tc>
        <w:tc>
          <w:tcPr>
            <w:tcW w:w="1997" w:type="dxa"/>
          </w:tcPr>
          <w:p w14:paraId="0B979E7C" w14:textId="7622CB25" w:rsidR="005C6E39" w:rsidRDefault="00267112" w:rsidP="00077E5E">
            <w:r>
              <w:t xml:space="preserve">Chrome </w:t>
            </w:r>
            <w:proofErr w:type="spellStart"/>
            <w:r>
              <w:t>remote</w:t>
            </w:r>
            <w:proofErr w:type="spellEnd"/>
            <w:r w:rsidR="007F3F33">
              <w:t xml:space="preserve"> desktop</w:t>
            </w:r>
          </w:p>
        </w:tc>
        <w:tc>
          <w:tcPr>
            <w:tcW w:w="1997" w:type="dxa"/>
          </w:tcPr>
          <w:p w14:paraId="28B96A4D" w14:textId="14DBF6DC" w:rsidR="005C6E39" w:rsidRDefault="00906254" w:rsidP="00077E5E">
            <w:proofErr w:type="spellStart"/>
            <w:r>
              <w:t>UltraVNC</w:t>
            </w:r>
            <w:proofErr w:type="spellEnd"/>
          </w:p>
        </w:tc>
      </w:tr>
      <w:tr w:rsidR="00906254" w14:paraId="493B98B6" w14:textId="34C5EA83" w:rsidTr="005C6E39">
        <w:trPr>
          <w:trHeight w:val="1026"/>
        </w:trPr>
        <w:tc>
          <w:tcPr>
            <w:tcW w:w="1803" w:type="dxa"/>
          </w:tcPr>
          <w:p w14:paraId="0896BD0F" w14:textId="7D257CDF" w:rsidR="00906254" w:rsidRDefault="00906254" w:rsidP="00906254">
            <w:del w:id="166" w:author="He" w:date="2023-03-19T18:25:00Z">
              <w:r w:rsidDel="00900BA6">
                <w:delText>Test</w:delText>
              </w:r>
              <w:r w:rsidR="002C00A2" w:rsidDel="00900BA6">
                <w:delText> </w:delText>
              </w:r>
              <w:r w:rsidR="00117D4F" w:rsidDel="00900BA6">
                <w:delText>1</w:delText>
              </w:r>
            </w:del>
          </w:p>
        </w:tc>
        <w:tc>
          <w:tcPr>
            <w:tcW w:w="1803" w:type="dxa"/>
          </w:tcPr>
          <w:p w14:paraId="2C4F7843" w14:textId="7DE96DF2" w:rsidR="00906254" w:rsidDel="00900BA6" w:rsidRDefault="00906254" w:rsidP="00906254">
            <w:pPr>
              <w:rPr>
                <w:del w:id="167" w:author="He" w:date="2023-03-19T18:25:00Z"/>
              </w:rPr>
            </w:pPr>
          </w:p>
          <w:p w14:paraId="19DF9BA1" w14:textId="7F2BD4CC" w:rsidR="00906254" w:rsidRDefault="00906254" w:rsidP="00906254">
            <w:del w:id="168" w:author="He" w:date="2023-03-19T18:25:00Z">
              <w:r w:rsidDel="00900BA6">
                <w:delText>Test réussi</w:delText>
              </w:r>
            </w:del>
          </w:p>
        </w:tc>
        <w:tc>
          <w:tcPr>
            <w:tcW w:w="1803" w:type="dxa"/>
          </w:tcPr>
          <w:p w14:paraId="359B701E" w14:textId="0366364E" w:rsidR="00906254" w:rsidDel="00900BA6" w:rsidRDefault="00906254" w:rsidP="00906254">
            <w:pPr>
              <w:rPr>
                <w:del w:id="169" w:author="He" w:date="2023-03-19T18:25:00Z"/>
              </w:rPr>
            </w:pPr>
          </w:p>
          <w:p w14:paraId="6AD9BC7F" w14:textId="033E08EF" w:rsidR="00906254" w:rsidDel="00900BA6" w:rsidRDefault="00906254" w:rsidP="00906254">
            <w:pPr>
              <w:rPr>
                <w:del w:id="170" w:author="He" w:date="2023-03-19T18:25:00Z"/>
              </w:rPr>
            </w:pPr>
            <w:del w:id="171" w:author="He" w:date="2023-03-19T18:25:00Z">
              <w:r w:rsidDel="00900BA6">
                <w:delText>Test réussi</w:delText>
              </w:r>
            </w:del>
          </w:p>
          <w:p w14:paraId="3262254A" w14:textId="77777777" w:rsidR="00906254" w:rsidRPr="00906254" w:rsidRDefault="00906254" w:rsidP="00906254"/>
        </w:tc>
        <w:tc>
          <w:tcPr>
            <w:tcW w:w="1803" w:type="dxa"/>
          </w:tcPr>
          <w:p w14:paraId="17F06E52" w14:textId="1353B5FD" w:rsidR="00906254" w:rsidDel="00900BA6" w:rsidRDefault="00906254" w:rsidP="00906254">
            <w:pPr>
              <w:rPr>
                <w:del w:id="172" w:author="He" w:date="2023-03-19T18:25:00Z"/>
              </w:rPr>
            </w:pPr>
          </w:p>
          <w:p w14:paraId="7A3D4B64" w14:textId="0D79595E" w:rsidR="00906254" w:rsidRDefault="00906254" w:rsidP="00906254">
            <w:del w:id="173" w:author="He" w:date="2023-03-19T18:25:00Z">
              <w:r w:rsidDel="00900BA6">
                <w:delText>Test réussi</w:delText>
              </w:r>
            </w:del>
          </w:p>
        </w:tc>
        <w:tc>
          <w:tcPr>
            <w:tcW w:w="1997" w:type="dxa"/>
          </w:tcPr>
          <w:p w14:paraId="0E79AB16" w14:textId="7AE6EDF1" w:rsidR="00906254" w:rsidDel="00900BA6" w:rsidRDefault="00906254" w:rsidP="00906254">
            <w:pPr>
              <w:rPr>
                <w:del w:id="174" w:author="He" w:date="2023-03-19T18:25:00Z"/>
              </w:rPr>
            </w:pPr>
          </w:p>
          <w:p w14:paraId="1C822E6C" w14:textId="0843279F" w:rsidR="00906254" w:rsidRDefault="00906254" w:rsidP="00906254">
            <w:del w:id="175" w:author="He" w:date="2023-03-19T18:25:00Z">
              <w:r w:rsidDel="00900BA6">
                <w:delText>Test réussi</w:delText>
              </w:r>
            </w:del>
          </w:p>
        </w:tc>
        <w:tc>
          <w:tcPr>
            <w:tcW w:w="1997" w:type="dxa"/>
          </w:tcPr>
          <w:p w14:paraId="20AE2E28" w14:textId="56B980CC" w:rsidR="00906254" w:rsidDel="00900BA6" w:rsidRDefault="00906254" w:rsidP="00906254">
            <w:pPr>
              <w:rPr>
                <w:del w:id="176" w:author="He" w:date="2023-03-19T18:25:00Z"/>
              </w:rPr>
            </w:pPr>
          </w:p>
          <w:p w14:paraId="27C27377" w14:textId="258F0606" w:rsidR="00906254" w:rsidRDefault="00906254" w:rsidP="00906254">
            <w:del w:id="177" w:author="He" w:date="2023-03-19T18:25:00Z">
              <w:r w:rsidDel="00900BA6">
                <w:delText>Test réussi</w:delText>
              </w:r>
            </w:del>
          </w:p>
        </w:tc>
      </w:tr>
      <w:tr w:rsidR="00906254" w14:paraId="1D46D205" w14:textId="013471F7" w:rsidTr="005C6E39">
        <w:trPr>
          <w:trHeight w:val="1185"/>
        </w:trPr>
        <w:tc>
          <w:tcPr>
            <w:tcW w:w="1803" w:type="dxa"/>
          </w:tcPr>
          <w:p w14:paraId="0E5E4FCB" w14:textId="493D35D9" w:rsidR="00906254" w:rsidRDefault="00906254" w:rsidP="00906254">
            <w:del w:id="178" w:author="He" w:date="2023-03-19T18:25:00Z">
              <w:r w:rsidDel="00900BA6">
                <w:delText>Test</w:delText>
              </w:r>
              <w:r w:rsidR="002C00A2" w:rsidDel="00900BA6">
                <w:delText> </w:delText>
              </w:r>
              <w:r w:rsidR="00117D4F" w:rsidDel="00900BA6">
                <w:delText>2</w:delText>
              </w:r>
            </w:del>
          </w:p>
        </w:tc>
        <w:tc>
          <w:tcPr>
            <w:tcW w:w="1803" w:type="dxa"/>
          </w:tcPr>
          <w:p w14:paraId="203E3435" w14:textId="1EE5BBCB" w:rsidR="00906254" w:rsidDel="00900BA6" w:rsidRDefault="00906254" w:rsidP="00906254">
            <w:pPr>
              <w:rPr>
                <w:del w:id="179" w:author="He" w:date="2023-03-19T18:25:00Z"/>
              </w:rPr>
            </w:pPr>
          </w:p>
          <w:p w14:paraId="5327D1C5" w14:textId="47C4B8F5" w:rsidR="00906254" w:rsidRDefault="00906254" w:rsidP="00906254">
            <w:del w:id="180" w:author="He" w:date="2023-03-19T18:25:00Z">
              <w:r w:rsidDel="00900BA6">
                <w:delText>Test réussi</w:delText>
              </w:r>
            </w:del>
          </w:p>
        </w:tc>
        <w:tc>
          <w:tcPr>
            <w:tcW w:w="1803" w:type="dxa"/>
          </w:tcPr>
          <w:p w14:paraId="5E7DED73" w14:textId="6A4BC954" w:rsidR="00906254" w:rsidDel="00900BA6" w:rsidRDefault="00906254" w:rsidP="00906254">
            <w:pPr>
              <w:rPr>
                <w:del w:id="181" w:author="He" w:date="2023-03-19T18:25:00Z"/>
              </w:rPr>
            </w:pPr>
          </w:p>
          <w:p w14:paraId="39A76728" w14:textId="787796EB" w:rsidR="00906254" w:rsidRDefault="00906254" w:rsidP="00906254">
            <w:del w:id="182" w:author="He" w:date="2023-03-19T18:25:00Z">
              <w:r w:rsidDel="00900BA6">
                <w:delText>Test réussi</w:delText>
              </w:r>
            </w:del>
          </w:p>
        </w:tc>
        <w:tc>
          <w:tcPr>
            <w:tcW w:w="1803" w:type="dxa"/>
          </w:tcPr>
          <w:p w14:paraId="45D72470" w14:textId="29959D68" w:rsidR="00906254" w:rsidDel="00900BA6" w:rsidRDefault="00906254" w:rsidP="00906254">
            <w:pPr>
              <w:rPr>
                <w:del w:id="183" w:author="He" w:date="2023-03-19T18:25:00Z"/>
              </w:rPr>
            </w:pPr>
          </w:p>
          <w:p w14:paraId="662D3548" w14:textId="6BC471B9" w:rsidR="00906254" w:rsidRDefault="00906254" w:rsidP="00906254">
            <w:del w:id="184" w:author="He" w:date="2023-03-19T18:25:00Z">
              <w:r w:rsidDel="00900BA6">
                <w:delText>Test réussi</w:delText>
              </w:r>
            </w:del>
          </w:p>
        </w:tc>
        <w:tc>
          <w:tcPr>
            <w:tcW w:w="1997" w:type="dxa"/>
          </w:tcPr>
          <w:p w14:paraId="11171547" w14:textId="4706E574" w:rsidR="00906254" w:rsidDel="00900BA6" w:rsidRDefault="00906254" w:rsidP="00906254">
            <w:pPr>
              <w:rPr>
                <w:del w:id="185" w:author="He" w:date="2023-03-19T18:25:00Z"/>
              </w:rPr>
            </w:pPr>
          </w:p>
          <w:p w14:paraId="6F61FD7F" w14:textId="6E9D74C5" w:rsidR="00906254" w:rsidRDefault="00906254" w:rsidP="00906254">
            <w:del w:id="186" w:author="He" w:date="2023-03-19T18:25:00Z">
              <w:r w:rsidDel="00900BA6">
                <w:delText>Test réussi</w:delText>
              </w:r>
            </w:del>
          </w:p>
        </w:tc>
        <w:tc>
          <w:tcPr>
            <w:tcW w:w="1997" w:type="dxa"/>
          </w:tcPr>
          <w:p w14:paraId="4EC41449" w14:textId="22346C94" w:rsidR="00906254" w:rsidDel="00900BA6" w:rsidRDefault="00906254" w:rsidP="00906254">
            <w:pPr>
              <w:rPr>
                <w:del w:id="187" w:author="He" w:date="2023-03-19T18:25:00Z"/>
              </w:rPr>
            </w:pPr>
          </w:p>
          <w:p w14:paraId="5404BA9D" w14:textId="50361D17" w:rsidR="00906254" w:rsidRDefault="00906254" w:rsidP="00906254">
            <w:del w:id="188" w:author="He" w:date="2023-03-19T18:25:00Z">
              <w:r w:rsidDel="00900BA6">
                <w:delText>Test réussi</w:delText>
              </w:r>
            </w:del>
          </w:p>
        </w:tc>
      </w:tr>
      <w:tr w:rsidR="00906254" w14:paraId="328ECC16" w14:textId="42CD2AE5" w:rsidTr="005C6E39">
        <w:trPr>
          <w:trHeight w:val="906"/>
        </w:trPr>
        <w:tc>
          <w:tcPr>
            <w:tcW w:w="1803" w:type="dxa"/>
          </w:tcPr>
          <w:p w14:paraId="40F3DE69" w14:textId="2D3D24B0" w:rsidR="00906254" w:rsidRDefault="00906254" w:rsidP="00906254">
            <w:del w:id="189" w:author="He" w:date="2023-03-19T18:25:00Z">
              <w:r w:rsidDel="00900BA6">
                <w:delText>Test</w:delText>
              </w:r>
              <w:r w:rsidR="002C00A2" w:rsidDel="00900BA6">
                <w:delText> </w:delText>
              </w:r>
              <w:r w:rsidR="00117D4F" w:rsidDel="00900BA6">
                <w:delText>3</w:delText>
              </w:r>
            </w:del>
          </w:p>
        </w:tc>
        <w:tc>
          <w:tcPr>
            <w:tcW w:w="1803" w:type="dxa"/>
          </w:tcPr>
          <w:p w14:paraId="44AC1CBD" w14:textId="5A4C342E" w:rsidR="00906254" w:rsidDel="00900BA6" w:rsidRDefault="00906254" w:rsidP="00906254">
            <w:pPr>
              <w:rPr>
                <w:del w:id="190" w:author="He" w:date="2023-03-19T18:25:00Z"/>
              </w:rPr>
            </w:pPr>
          </w:p>
          <w:p w14:paraId="66A83EC1" w14:textId="387ABBCD" w:rsidR="00906254" w:rsidRDefault="00906254" w:rsidP="00906254">
            <w:del w:id="191" w:author="He" w:date="2023-03-19T18:25:00Z">
              <w:r w:rsidDel="00900BA6">
                <w:delText>Test réussi</w:delText>
              </w:r>
            </w:del>
          </w:p>
        </w:tc>
        <w:tc>
          <w:tcPr>
            <w:tcW w:w="1803" w:type="dxa"/>
          </w:tcPr>
          <w:p w14:paraId="39E981EC" w14:textId="6A09DB19" w:rsidR="00906254" w:rsidDel="00900BA6" w:rsidRDefault="00906254" w:rsidP="00906254">
            <w:pPr>
              <w:rPr>
                <w:del w:id="192" w:author="He" w:date="2023-03-19T18:25:00Z"/>
              </w:rPr>
            </w:pPr>
          </w:p>
          <w:p w14:paraId="5F7C5F6F" w14:textId="1727509C" w:rsidR="00906254" w:rsidRDefault="00906254" w:rsidP="00906254">
            <w:del w:id="193" w:author="He" w:date="2023-03-19T18:25:00Z">
              <w:r w:rsidDel="00900BA6">
                <w:delText>Test réussi</w:delText>
              </w:r>
            </w:del>
          </w:p>
        </w:tc>
        <w:tc>
          <w:tcPr>
            <w:tcW w:w="1803" w:type="dxa"/>
          </w:tcPr>
          <w:p w14:paraId="79E99374" w14:textId="71883951" w:rsidR="00906254" w:rsidDel="00900BA6" w:rsidRDefault="00906254" w:rsidP="00906254">
            <w:pPr>
              <w:rPr>
                <w:del w:id="194" w:author="He" w:date="2023-03-19T18:25:00Z"/>
              </w:rPr>
            </w:pPr>
          </w:p>
          <w:p w14:paraId="4165FFB0" w14:textId="120BCED1" w:rsidR="00906254" w:rsidRDefault="00906254" w:rsidP="00906254">
            <w:del w:id="195" w:author="He" w:date="2023-03-19T18:25:00Z">
              <w:r w:rsidDel="00900BA6">
                <w:delText>Test réussi</w:delText>
              </w:r>
            </w:del>
          </w:p>
        </w:tc>
        <w:tc>
          <w:tcPr>
            <w:tcW w:w="1997" w:type="dxa"/>
          </w:tcPr>
          <w:p w14:paraId="74F9B0B1" w14:textId="27DB5EC1" w:rsidR="00906254" w:rsidDel="00900BA6" w:rsidRDefault="00906254" w:rsidP="00906254">
            <w:pPr>
              <w:rPr>
                <w:del w:id="196" w:author="He" w:date="2023-03-19T18:25:00Z"/>
              </w:rPr>
            </w:pPr>
          </w:p>
          <w:p w14:paraId="010EDF07" w14:textId="0BFFDB2E" w:rsidR="00906254" w:rsidRDefault="00906254" w:rsidP="00906254">
            <w:del w:id="197" w:author="He" w:date="2023-03-19T18:25:00Z">
              <w:r w:rsidDel="00900BA6">
                <w:delText xml:space="preserve">Test </w:delText>
              </w:r>
              <w:r w:rsidR="00C14BC9" w:rsidDel="00900BA6">
                <w:delText>échouer</w:delText>
              </w:r>
            </w:del>
          </w:p>
        </w:tc>
        <w:tc>
          <w:tcPr>
            <w:tcW w:w="1997" w:type="dxa"/>
          </w:tcPr>
          <w:p w14:paraId="1930C26A" w14:textId="4C47A6A4" w:rsidR="00906254" w:rsidDel="00900BA6" w:rsidRDefault="00906254" w:rsidP="00906254">
            <w:pPr>
              <w:rPr>
                <w:del w:id="198" w:author="He" w:date="2023-03-19T18:25:00Z"/>
              </w:rPr>
            </w:pPr>
          </w:p>
          <w:p w14:paraId="53F36B02" w14:textId="73D0AF20" w:rsidR="00906254" w:rsidRDefault="00906254" w:rsidP="00906254">
            <w:del w:id="199" w:author="He" w:date="2023-03-19T18:25:00Z">
              <w:r w:rsidDel="00900BA6">
                <w:delText>Test réussi</w:delText>
              </w:r>
            </w:del>
          </w:p>
        </w:tc>
      </w:tr>
      <w:tr w:rsidR="00906254" w14:paraId="0E0FA9C8" w14:textId="0BA82749" w:rsidTr="005C6E39">
        <w:trPr>
          <w:trHeight w:val="1051"/>
        </w:trPr>
        <w:tc>
          <w:tcPr>
            <w:tcW w:w="1803" w:type="dxa"/>
          </w:tcPr>
          <w:p w14:paraId="2B3838D8" w14:textId="01BC5753" w:rsidR="00906254" w:rsidRDefault="00117D4F" w:rsidP="00906254">
            <w:r>
              <w:t>Sécurité</w:t>
            </w:r>
          </w:p>
        </w:tc>
        <w:tc>
          <w:tcPr>
            <w:tcW w:w="1803" w:type="dxa"/>
          </w:tcPr>
          <w:p w14:paraId="26E97513" w14:textId="060CEA6C" w:rsidR="00906254" w:rsidRDefault="00EB527B" w:rsidP="00906254">
            <w:r>
              <w:t>ID et code complexe qui permettent la connexion</w:t>
            </w:r>
          </w:p>
        </w:tc>
        <w:tc>
          <w:tcPr>
            <w:tcW w:w="1803" w:type="dxa"/>
          </w:tcPr>
          <w:p w14:paraId="11025B32" w14:textId="3889DC78" w:rsidR="00906254" w:rsidRDefault="00C27215" w:rsidP="00906254">
            <w:r>
              <w:t>Mots de passe choisi</w:t>
            </w:r>
            <w:r w:rsidR="002C00A2">
              <w:t>s</w:t>
            </w:r>
            <w:r>
              <w:t xml:space="preserve"> par l’utilisateur. ID</w:t>
            </w:r>
          </w:p>
          <w:p w14:paraId="653D1761" w14:textId="5FCF1F42" w:rsidR="00143366" w:rsidRDefault="005D587C" w:rsidP="00906254">
            <w:r>
              <w:t>Et</w:t>
            </w:r>
            <w:r w:rsidR="00143366">
              <w:t xml:space="preserve"> possibilité de donner des droits au technicien</w:t>
            </w:r>
          </w:p>
        </w:tc>
        <w:tc>
          <w:tcPr>
            <w:tcW w:w="1803" w:type="dxa"/>
          </w:tcPr>
          <w:p w14:paraId="73B6D2A4" w14:textId="50550878" w:rsidR="00906254" w:rsidRDefault="009B33AD" w:rsidP="00906254">
            <w:r>
              <w:t>Mot de passe VNC</w:t>
            </w:r>
            <w:r w:rsidR="001A1C30">
              <w:t xml:space="preserve"> et code utilisateur</w:t>
            </w:r>
          </w:p>
        </w:tc>
        <w:tc>
          <w:tcPr>
            <w:tcW w:w="1997" w:type="dxa"/>
          </w:tcPr>
          <w:p w14:paraId="47BBE366" w14:textId="7227BCBB" w:rsidR="00906254" w:rsidRDefault="00F251F8" w:rsidP="00906254">
            <w:r>
              <w:t xml:space="preserve">ID et code soumis </w:t>
            </w:r>
            <w:r w:rsidR="00FD6AAC">
              <w:t>à</w:t>
            </w:r>
            <w:r>
              <w:t xml:space="preserve"> délai de 5</w:t>
            </w:r>
            <w:r w:rsidR="002C00A2">
              <w:t> </w:t>
            </w:r>
            <w:r>
              <w:t>minutes</w:t>
            </w:r>
          </w:p>
        </w:tc>
        <w:tc>
          <w:tcPr>
            <w:tcW w:w="1997" w:type="dxa"/>
          </w:tcPr>
          <w:p w14:paraId="4CF7D344" w14:textId="192546B3" w:rsidR="00906254" w:rsidRDefault="00F32E5A" w:rsidP="00906254">
            <w:r>
              <w:t>Un mot de passe</w:t>
            </w:r>
            <w:r w:rsidR="0093372A">
              <w:t xml:space="preserve"> et chiffrement.</w:t>
            </w:r>
          </w:p>
        </w:tc>
      </w:tr>
      <w:tr w:rsidR="00906254" w14:paraId="18FDB8A7" w14:textId="3CE65A24" w:rsidTr="005C6E39">
        <w:trPr>
          <w:trHeight w:val="1056"/>
        </w:trPr>
        <w:tc>
          <w:tcPr>
            <w:tcW w:w="1803" w:type="dxa"/>
          </w:tcPr>
          <w:p w14:paraId="09F11C73" w14:textId="63EBC584" w:rsidR="00906254" w:rsidRDefault="00BD6D1A" w:rsidP="00906254">
            <w:r>
              <w:t xml:space="preserve">Variabilité des </w:t>
            </w:r>
            <w:r w:rsidR="00EB527B">
              <w:t>services</w:t>
            </w:r>
          </w:p>
        </w:tc>
        <w:tc>
          <w:tcPr>
            <w:tcW w:w="1803" w:type="dxa"/>
          </w:tcPr>
          <w:p w14:paraId="01DD2380" w14:textId="4B5A52F1" w:rsidR="00906254" w:rsidRDefault="00BD6D1A" w:rsidP="00906254">
            <w:r>
              <w:t xml:space="preserve">La plus grande variété </w:t>
            </w:r>
            <w:r w:rsidR="00EB527B">
              <w:t>de service parmi les outils utilisés</w:t>
            </w:r>
          </w:p>
        </w:tc>
        <w:tc>
          <w:tcPr>
            <w:tcW w:w="1803" w:type="dxa"/>
          </w:tcPr>
          <w:p w14:paraId="1BA79010" w14:textId="1BDBBA04" w:rsidR="00906254" w:rsidRDefault="00F36C72" w:rsidP="00906254">
            <w:r>
              <w:t>Une petite variété simple</w:t>
            </w:r>
            <w:r w:rsidR="00EB527B">
              <w:t xml:space="preserve"> et efficace </w:t>
            </w:r>
          </w:p>
        </w:tc>
        <w:tc>
          <w:tcPr>
            <w:tcW w:w="1803" w:type="dxa"/>
          </w:tcPr>
          <w:p w14:paraId="064E6FE3" w14:textId="4DD12115" w:rsidR="00906254" w:rsidRDefault="004B4AB7" w:rsidP="00906254">
            <w:r>
              <w:t>La version gratuite possède peu de services</w:t>
            </w:r>
          </w:p>
        </w:tc>
        <w:tc>
          <w:tcPr>
            <w:tcW w:w="1997" w:type="dxa"/>
          </w:tcPr>
          <w:p w14:paraId="0A27192E" w14:textId="53254E4E" w:rsidR="00906254" w:rsidRDefault="00C6052F" w:rsidP="00906254">
            <w:r>
              <w:t>Peu de services</w:t>
            </w:r>
            <w:r w:rsidR="002C1A12">
              <w:t xml:space="preserve"> utilisables.</w:t>
            </w:r>
          </w:p>
        </w:tc>
        <w:tc>
          <w:tcPr>
            <w:tcW w:w="1997" w:type="dxa"/>
          </w:tcPr>
          <w:p w14:paraId="6C1CD9E9" w14:textId="56B3039B" w:rsidR="00906254" w:rsidRDefault="00FD6AAC" w:rsidP="00906254">
            <w:r>
              <w:t>Peu</w:t>
            </w:r>
            <w:r w:rsidR="006F72A3">
              <w:t xml:space="preserve"> de services utilisables bien qu</w:t>
            </w:r>
            <w:r w:rsidR="0093372A">
              <w:t>e beaucoup de configurations sont possibles</w:t>
            </w:r>
          </w:p>
        </w:tc>
      </w:tr>
      <w:tr w:rsidR="00906254" w14:paraId="02A6C992" w14:textId="302539D0" w:rsidTr="005C6E39">
        <w:trPr>
          <w:trHeight w:val="1074"/>
        </w:trPr>
        <w:tc>
          <w:tcPr>
            <w:tcW w:w="1803" w:type="dxa"/>
          </w:tcPr>
          <w:p w14:paraId="58A1A852" w14:textId="12450AB7" w:rsidR="00906254" w:rsidRDefault="00906254" w:rsidP="00906254">
            <w:r>
              <w:t>Avantages</w:t>
            </w:r>
          </w:p>
        </w:tc>
        <w:tc>
          <w:tcPr>
            <w:tcW w:w="1803" w:type="dxa"/>
          </w:tcPr>
          <w:p w14:paraId="4CC340D5" w14:textId="6C90B6B1" w:rsidR="00906254" w:rsidRDefault="00150B61" w:rsidP="00906254">
            <w:r>
              <w:t>Mot de passe et id automat</w:t>
            </w:r>
            <w:r w:rsidR="00BB18EA">
              <w:t>ique, interface cré</w:t>
            </w:r>
            <w:r w:rsidR="002C00A2">
              <w:t>é</w:t>
            </w:r>
            <w:r w:rsidR="00BB18EA">
              <w:t>e pour facilit</w:t>
            </w:r>
            <w:r w:rsidR="002C00A2">
              <w:t>er</w:t>
            </w:r>
            <w:r w:rsidR="00BB18EA">
              <w:t xml:space="preserve"> la tâche </w:t>
            </w:r>
            <w:r w:rsidR="001724B9">
              <w:t>à</w:t>
            </w:r>
            <w:r w:rsidR="00BB18EA">
              <w:t xml:space="preserve"> l’utilisateur.</w:t>
            </w:r>
          </w:p>
        </w:tc>
        <w:tc>
          <w:tcPr>
            <w:tcW w:w="1803" w:type="dxa"/>
          </w:tcPr>
          <w:p w14:paraId="575C85E7" w14:textId="77777777" w:rsidR="00906254" w:rsidRDefault="00BB18EA" w:rsidP="00906254">
            <w:r>
              <w:t>Interface simple</w:t>
            </w:r>
          </w:p>
          <w:p w14:paraId="799B0C8F" w14:textId="71CDCD77" w:rsidR="00BB18EA" w:rsidRDefault="00D60E35" w:rsidP="00906254">
            <w:r>
              <w:t>Peut être utilisé en version portable</w:t>
            </w:r>
          </w:p>
        </w:tc>
        <w:tc>
          <w:tcPr>
            <w:tcW w:w="1803" w:type="dxa"/>
          </w:tcPr>
          <w:p w14:paraId="4C3DBA57" w14:textId="203904AB" w:rsidR="00906254" w:rsidRDefault="00B4026E" w:rsidP="00906254">
            <w:r>
              <w:t xml:space="preserve">La configuration </w:t>
            </w:r>
            <w:r w:rsidR="00B62197">
              <w:t>pourra</w:t>
            </w:r>
            <w:r>
              <w:t xml:space="preserve"> être </w:t>
            </w:r>
            <w:r w:rsidR="0070456B">
              <w:t>très poussée</w:t>
            </w:r>
            <w:r w:rsidR="00FF60C2">
              <w:t>.</w:t>
            </w:r>
          </w:p>
        </w:tc>
        <w:tc>
          <w:tcPr>
            <w:tcW w:w="1997" w:type="dxa"/>
          </w:tcPr>
          <w:p w14:paraId="77228720" w14:textId="5BE5FAB2" w:rsidR="00906254" w:rsidRDefault="00C26DF2" w:rsidP="00906254">
            <w:r>
              <w:t xml:space="preserve">Facile </w:t>
            </w:r>
            <w:r w:rsidR="001724B9">
              <w:t>à</w:t>
            </w:r>
            <w:r>
              <w:t xml:space="preserve"> comprendre</w:t>
            </w:r>
            <w:r w:rsidR="00ED550C">
              <w:t xml:space="preserve"> et facile d’accès.</w:t>
            </w:r>
          </w:p>
        </w:tc>
        <w:tc>
          <w:tcPr>
            <w:tcW w:w="1997" w:type="dxa"/>
          </w:tcPr>
          <w:p w14:paraId="1F27AF2A" w14:textId="100B1112" w:rsidR="00906254" w:rsidRDefault="001724B9" w:rsidP="00906254">
            <w:r>
              <w:t>Totalement configurable.</w:t>
            </w:r>
          </w:p>
        </w:tc>
      </w:tr>
      <w:tr w:rsidR="00906254" w14:paraId="74C61BAB" w14:textId="03C25933" w:rsidTr="005C6E39">
        <w:trPr>
          <w:trHeight w:val="962"/>
        </w:trPr>
        <w:tc>
          <w:tcPr>
            <w:tcW w:w="1803" w:type="dxa"/>
          </w:tcPr>
          <w:p w14:paraId="538F8BBA" w14:textId="1DB48712" w:rsidR="00906254" w:rsidRDefault="00117D4F" w:rsidP="00906254">
            <w:r>
              <w:t>Inconvénient</w:t>
            </w:r>
          </w:p>
        </w:tc>
        <w:tc>
          <w:tcPr>
            <w:tcW w:w="1803" w:type="dxa"/>
          </w:tcPr>
          <w:p w14:paraId="44F0466C" w14:textId="041F0C76" w:rsidR="00990C25" w:rsidRDefault="00DB2253" w:rsidP="00906254">
            <w:r>
              <w:t xml:space="preserve">Pas d’inconvénient </w:t>
            </w:r>
            <w:r w:rsidR="00990C25">
              <w:t xml:space="preserve">visible </w:t>
            </w:r>
          </w:p>
        </w:tc>
        <w:tc>
          <w:tcPr>
            <w:tcW w:w="1803" w:type="dxa"/>
          </w:tcPr>
          <w:p w14:paraId="50CA84A2" w14:textId="1AE97E7B" w:rsidR="00906254" w:rsidRDefault="00576DFB" w:rsidP="00906254">
            <w:r>
              <w:t>Pas d’inconvénient visible.</w:t>
            </w:r>
          </w:p>
        </w:tc>
        <w:tc>
          <w:tcPr>
            <w:tcW w:w="1803" w:type="dxa"/>
          </w:tcPr>
          <w:p w14:paraId="044F2E2C" w14:textId="728CFAFA" w:rsidR="00906254" w:rsidRDefault="00143366" w:rsidP="00906254">
            <w:r>
              <w:t xml:space="preserve">Demande la création </w:t>
            </w:r>
            <w:r w:rsidR="00744D11">
              <w:t>d’un compte gratuit</w:t>
            </w:r>
            <w:r w:rsidR="008E555D">
              <w:t>, connexion sur le même compte par les deux utilisateurs.</w:t>
            </w:r>
          </w:p>
        </w:tc>
        <w:tc>
          <w:tcPr>
            <w:tcW w:w="1997" w:type="dxa"/>
          </w:tcPr>
          <w:p w14:paraId="737D671B" w14:textId="77777777" w:rsidR="00906254" w:rsidRDefault="00C6052F" w:rsidP="00906254">
            <w:r>
              <w:t>Manques de services comme le transfert de fichier qui est d’une grande importance.</w:t>
            </w:r>
          </w:p>
          <w:p w14:paraId="6CAAF000" w14:textId="193008D0" w:rsidR="006650B2" w:rsidRDefault="006650B2" w:rsidP="00906254"/>
        </w:tc>
        <w:tc>
          <w:tcPr>
            <w:tcW w:w="1997" w:type="dxa"/>
          </w:tcPr>
          <w:p w14:paraId="51E4BC70" w14:textId="2E198002" w:rsidR="00906254" w:rsidRDefault="00906254" w:rsidP="00906254">
            <w:r>
              <w:t xml:space="preserve">Un outil compliqué </w:t>
            </w:r>
            <w:r w:rsidR="00A64BB0">
              <w:t>à</w:t>
            </w:r>
            <w:r>
              <w:t xml:space="preserve"> prendre en main </w:t>
            </w:r>
            <w:r w:rsidR="00F230A6">
              <w:t xml:space="preserve">qui demandera </w:t>
            </w:r>
            <w:r w:rsidR="00B54B61">
              <w:t>des connaissances poussées à l’utilisateur.</w:t>
            </w:r>
          </w:p>
        </w:tc>
      </w:tr>
    </w:tbl>
    <w:p w14:paraId="6D205246" w14:textId="77777777" w:rsidR="000613CA" w:rsidRDefault="000613CA" w:rsidP="00077E5E"/>
    <w:p w14:paraId="4C57B9C6" w14:textId="77777777" w:rsidR="00C3646A" w:rsidRDefault="00C3646A" w:rsidP="00C3646A">
      <w:pPr>
        <w:pStyle w:val="Titre1"/>
        <w:rPr>
          <w:moveTo w:id="200" w:author="He" w:date="2023-03-19T18:25:00Z"/>
        </w:rPr>
      </w:pPr>
      <w:moveToRangeStart w:id="201" w:author="He" w:date="2023-03-19T18:25:00Z" w:name="move130142748"/>
      <w:moveTo w:id="202" w:author="He" w:date="2023-03-19T18:25:00Z">
        <w:r w:rsidRPr="000F16FE">
          <w:lastRenderedPageBreak/>
          <w:t>Conclusion</w:t>
        </w:r>
      </w:moveTo>
    </w:p>
    <w:moveToRangeEnd w:id="201"/>
    <w:p w14:paraId="255D03AC" w14:textId="77777777" w:rsidR="000613CA" w:rsidRDefault="000613CA" w:rsidP="00077E5E"/>
    <w:p w14:paraId="11F9E18B" w14:textId="3495BFEC" w:rsidR="00BA410A" w:rsidRDefault="00312B43" w:rsidP="00077E5E">
      <w:r>
        <w:t xml:space="preserve">Le contrôle </w:t>
      </w:r>
      <w:r w:rsidR="002C00A2">
        <w:t>à</w:t>
      </w:r>
      <w:r>
        <w:t xml:space="preserve"> distance permet un gain de temps</w:t>
      </w:r>
      <w:r w:rsidR="009323F8">
        <w:t xml:space="preserve"> </w:t>
      </w:r>
      <w:r w:rsidR="00D92FC8">
        <w:t>extrêmement élevé pour un technicien</w:t>
      </w:r>
      <w:r w:rsidR="00ED5A0A">
        <w:t>, il peut trouver des solutions sans bouger de son lieu de travail. Pour l’y aider</w:t>
      </w:r>
      <w:r w:rsidR="002C00A2">
        <w:t>,</w:t>
      </w:r>
      <w:r w:rsidR="00ED5A0A">
        <w:t xml:space="preserve"> chacun des outils dispose d’avantages et d’inconvénient qui les rendent tous utiles d’une manière différente selon les besoins de celui-ci.</w:t>
      </w:r>
      <w:r w:rsidR="007073F4">
        <w:t xml:space="preserve"> Cela peut aller d’un outil portable </w:t>
      </w:r>
      <w:r w:rsidR="003A1471">
        <w:t>et facile d’utilisation à des outils plus complexes</w:t>
      </w:r>
      <w:r w:rsidR="002C00A2">
        <w:t>,</w:t>
      </w:r>
      <w:r w:rsidR="003A1471">
        <w:t xml:space="preserve"> mais qui permettent des </w:t>
      </w:r>
      <w:r w:rsidR="00251D96">
        <w:t>configurations</w:t>
      </w:r>
      <w:r w:rsidR="00C80B3A">
        <w:t xml:space="preserve"> plus précises</w:t>
      </w:r>
      <w:r w:rsidR="00BA410A">
        <w:t xml:space="preserve">. Dans le </w:t>
      </w:r>
      <w:r w:rsidR="008A5709">
        <w:t>cas de</w:t>
      </w:r>
      <w:r w:rsidR="00BA410A">
        <w:t xml:space="preserve"> maintenances rapide</w:t>
      </w:r>
      <w:r w:rsidR="002C00A2">
        <w:t>s,</w:t>
      </w:r>
      <w:r w:rsidR="00BA410A">
        <w:t xml:space="preserve"> il existe aussi des outils utilisables sur smartphone. De manière générale ces outils disposent de moins de services et sont simplifiés, cependant cela permet </w:t>
      </w:r>
      <w:del w:id="203" w:author="ALIZARD Alexandre" w:date="2023-03-20T10:28:00Z">
        <w:r w:rsidR="00BA410A" w:rsidDel="00F45997">
          <w:delText>a</w:delText>
        </w:r>
      </w:del>
      <w:ins w:id="204" w:author="ALIZARD Alexandre" w:date="2023-03-20T10:28:00Z">
        <w:r w:rsidR="00F45997">
          <w:t>à</w:t>
        </w:r>
      </w:ins>
      <w:r w:rsidR="00BA410A">
        <w:t xml:space="preserve"> un technicien de gérer des pannes simples même pendant un déplacement.</w:t>
      </w:r>
      <w:r w:rsidR="00C25F22">
        <w:t xml:space="preserve"> Pour finir</w:t>
      </w:r>
      <w:r w:rsidR="002C00A2">
        <w:t>,</w:t>
      </w:r>
      <w:r w:rsidR="00C25F22">
        <w:t xml:space="preserve"> il existe donc suffisamment d’outils</w:t>
      </w:r>
      <w:r w:rsidR="00A17F7F">
        <w:t xml:space="preserve"> pour assurer des </w:t>
      </w:r>
      <w:r w:rsidR="005F2162">
        <w:t>maintenances</w:t>
      </w:r>
      <w:r w:rsidR="00A17F7F">
        <w:t xml:space="preserve"> à distance plus que convenables</w:t>
      </w:r>
      <w:r w:rsidR="00C25F22">
        <w:t xml:space="preserve"> </w:t>
      </w:r>
      <w:r w:rsidR="005F2162">
        <w:t xml:space="preserve">qui serviront </w:t>
      </w:r>
      <w:r w:rsidR="00667AC5">
        <w:t>tout au quotidien</w:t>
      </w:r>
      <w:r w:rsidR="008A5709">
        <w:t xml:space="preserve"> d’un technicien.</w:t>
      </w:r>
    </w:p>
    <w:p w14:paraId="5A7EB926" w14:textId="443F136D" w:rsidR="000613CA" w:rsidRDefault="00900BA6" w:rsidP="00077E5E">
      <w:ins w:id="205" w:author="He" w:date="2023-03-19T18:27:00Z">
        <w:r>
          <w:t>Sources -0.5</w:t>
        </w:r>
      </w:ins>
    </w:p>
    <w:p w14:paraId="02EF9AC6" w14:textId="77777777" w:rsidR="000613CA" w:rsidRPr="000F16FE" w:rsidRDefault="000613CA" w:rsidP="00077E5E"/>
    <w:p w14:paraId="416C25CB" w14:textId="0272B5F8" w:rsidR="005F5CAB" w:rsidRDefault="005F5CAB" w:rsidP="00077E5E">
      <w:pPr>
        <w:pStyle w:val="Titre1"/>
      </w:pPr>
      <w:bookmarkStart w:id="206" w:name="_Toc129636916"/>
      <w:r>
        <w:t>T</w:t>
      </w:r>
      <w:r w:rsidR="00077E5E">
        <w:t>able des illustrations</w:t>
      </w:r>
      <w:bookmarkEnd w:id="206"/>
    </w:p>
    <w:p w14:paraId="5860A985" w14:textId="36C81F7C" w:rsidR="00077E5E" w:rsidRDefault="00077E5E" w:rsidP="00077E5E"/>
    <w:p w14:paraId="3B18E511" w14:textId="3868EE0F" w:rsidR="00D33226" w:rsidRDefault="00EB59B7">
      <w:pPr>
        <w:pStyle w:val="Tabledesillustrations"/>
        <w:tabs>
          <w:tab w:val="right" w:leader="dot" w:pos="9016"/>
        </w:tabs>
        <w:rPr>
          <w:rFonts w:eastAsiaTheme="minorEastAsia"/>
          <w:noProof/>
          <w:lang w:eastAsia="fr-FR"/>
        </w:rPr>
      </w:pPr>
      <w:r>
        <w:fldChar w:fldCharType="begin"/>
      </w:r>
      <w:r>
        <w:instrText xml:space="preserve"> TOC \h \z \c "Figure" </w:instrText>
      </w:r>
      <w:r>
        <w:fldChar w:fldCharType="separate"/>
      </w:r>
      <w:hyperlink r:id="rId74" w:anchor="_Toc129645600" w:history="1">
        <w:r w:rsidR="00D33226" w:rsidRPr="00647F12">
          <w:rPr>
            <w:rStyle w:val="Lienhypertexte"/>
            <w:noProof/>
          </w:rPr>
          <w:t>Figure</w:t>
        </w:r>
        <w:r w:rsidR="002C00A2">
          <w:rPr>
            <w:rStyle w:val="Lienhypertexte"/>
            <w:noProof/>
          </w:rPr>
          <w:t> </w:t>
        </w:r>
        <w:r w:rsidR="00D33226" w:rsidRPr="00647F12">
          <w:rPr>
            <w:rStyle w:val="Lienhypertexte"/>
            <w:noProof/>
          </w:rPr>
          <w:t>1</w:t>
        </w:r>
        <w:r w:rsidR="002C00A2">
          <w:rPr>
            <w:rStyle w:val="Lienhypertexte"/>
            <w:noProof/>
          </w:rPr>
          <w:t> </w:t>
        </w:r>
        <w:r w:rsidR="00D33226" w:rsidRPr="00647F12">
          <w:rPr>
            <w:rStyle w:val="Lienhypertexte"/>
            <w:noProof/>
          </w:rPr>
          <w:t>: point de restauration</w:t>
        </w:r>
        <w:r w:rsidR="00D33226">
          <w:rPr>
            <w:noProof/>
            <w:webHidden/>
          </w:rPr>
          <w:tab/>
        </w:r>
        <w:r w:rsidR="00D33226">
          <w:rPr>
            <w:noProof/>
            <w:webHidden/>
          </w:rPr>
          <w:fldChar w:fldCharType="begin"/>
        </w:r>
        <w:r w:rsidR="00D33226">
          <w:rPr>
            <w:noProof/>
            <w:webHidden/>
          </w:rPr>
          <w:instrText xml:space="preserve"> PAGEREF _Toc129645600 \h </w:instrText>
        </w:r>
        <w:r w:rsidR="00D33226">
          <w:rPr>
            <w:noProof/>
            <w:webHidden/>
          </w:rPr>
        </w:r>
        <w:r w:rsidR="00D33226">
          <w:rPr>
            <w:noProof/>
            <w:webHidden/>
          </w:rPr>
          <w:fldChar w:fldCharType="separate"/>
        </w:r>
        <w:r w:rsidR="00D33226">
          <w:rPr>
            <w:noProof/>
            <w:webHidden/>
          </w:rPr>
          <w:t>2</w:t>
        </w:r>
        <w:r w:rsidR="00D33226">
          <w:rPr>
            <w:noProof/>
            <w:webHidden/>
          </w:rPr>
          <w:fldChar w:fldCharType="end"/>
        </w:r>
      </w:hyperlink>
    </w:p>
    <w:p w14:paraId="4518A3C1" w14:textId="49ED451F" w:rsidR="00D33226" w:rsidRDefault="00F45997">
      <w:pPr>
        <w:pStyle w:val="Tabledesillustrations"/>
        <w:tabs>
          <w:tab w:val="right" w:leader="dot" w:pos="9016"/>
        </w:tabs>
        <w:rPr>
          <w:rFonts w:eastAsiaTheme="minorEastAsia"/>
          <w:noProof/>
          <w:lang w:eastAsia="fr-FR"/>
        </w:rPr>
      </w:pPr>
      <w:hyperlink w:anchor="_Toc129645601" w:history="1">
        <w:r w:rsidR="00D33226" w:rsidRPr="00647F12">
          <w:rPr>
            <w:rStyle w:val="Lienhypertexte"/>
            <w:noProof/>
          </w:rPr>
          <w:t>Figure 2</w:t>
        </w:r>
        <w:r w:rsidR="002C00A2">
          <w:rPr>
            <w:rStyle w:val="Lienhypertexte"/>
            <w:noProof/>
          </w:rPr>
          <w:t> </w:t>
        </w:r>
        <w:r w:rsidR="00D33226" w:rsidRPr="00647F12">
          <w:rPr>
            <w:rStyle w:val="Lienhypertexte"/>
            <w:noProof/>
          </w:rPr>
          <w:t>propriétés système</w:t>
        </w:r>
        <w:r w:rsidR="00D33226">
          <w:rPr>
            <w:noProof/>
            <w:webHidden/>
          </w:rPr>
          <w:tab/>
        </w:r>
        <w:r w:rsidR="00D33226">
          <w:rPr>
            <w:noProof/>
            <w:webHidden/>
          </w:rPr>
          <w:fldChar w:fldCharType="begin"/>
        </w:r>
        <w:r w:rsidR="00D33226">
          <w:rPr>
            <w:noProof/>
            <w:webHidden/>
          </w:rPr>
          <w:instrText xml:space="preserve"> PAGEREF _Toc129645601 \h </w:instrText>
        </w:r>
        <w:r w:rsidR="00D33226">
          <w:rPr>
            <w:noProof/>
            <w:webHidden/>
          </w:rPr>
        </w:r>
        <w:r w:rsidR="00D33226">
          <w:rPr>
            <w:noProof/>
            <w:webHidden/>
          </w:rPr>
          <w:fldChar w:fldCharType="separate"/>
        </w:r>
        <w:r w:rsidR="00D33226">
          <w:rPr>
            <w:noProof/>
            <w:webHidden/>
          </w:rPr>
          <w:t>2</w:t>
        </w:r>
        <w:r w:rsidR="00D33226">
          <w:rPr>
            <w:noProof/>
            <w:webHidden/>
          </w:rPr>
          <w:fldChar w:fldCharType="end"/>
        </w:r>
      </w:hyperlink>
    </w:p>
    <w:p w14:paraId="5D4EF023" w14:textId="02852E7F" w:rsidR="00D33226" w:rsidRDefault="00F45997">
      <w:pPr>
        <w:pStyle w:val="Tabledesillustrations"/>
        <w:tabs>
          <w:tab w:val="right" w:leader="dot" w:pos="9016"/>
        </w:tabs>
        <w:rPr>
          <w:rFonts w:eastAsiaTheme="minorEastAsia"/>
          <w:noProof/>
          <w:lang w:eastAsia="fr-FR"/>
        </w:rPr>
      </w:pPr>
      <w:hyperlink w:anchor="_Toc129645602" w:history="1">
        <w:r w:rsidR="00D33226" w:rsidRPr="00647F12">
          <w:rPr>
            <w:rStyle w:val="Lienhypertexte"/>
            <w:noProof/>
          </w:rPr>
          <w:t>Figure</w:t>
        </w:r>
        <w:r w:rsidR="002C00A2">
          <w:rPr>
            <w:rStyle w:val="Lienhypertexte"/>
            <w:noProof/>
          </w:rPr>
          <w:t> </w:t>
        </w:r>
        <w:r w:rsidR="00D33226" w:rsidRPr="00647F12">
          <w:rPr>
            <w:rStyle w:val="Lienhypertexte"/>
            <w:noProof/>
          </w:rPr>
          <w:t>3 recherche assistance rapide</w:t>
        </w:r>
        <w:r w:rsidR="00D33226">
          <w:rPr>
            <w:noProof/>
            <w:webHidden/>
          </w:rPr>
          <w:tab/>
        </w:r>
        <w:r w:rsidR="00D33226">
          <w:rPr>
            <w:noProof/>
            <w:webHidden/>
          </w:rPr>
          <w:fldChar w:fldCharType="begin"/>
        </w:r>
        <w:r w:rsidR="00D33226">
          <w:rPr>
            <w:noProof/>
            <w:webHidden/>
          </w:rPr>
          <w:instrText xml:space="preserve"> PAGEREF _Toc129645602 \h </w:instrText>
        </w:r>
        <w:r w:rsidR="00D33226">
          <w:rPr>
            <w:noProof/>
            <w:webHidden/>
          </w:rPr>
        </w:r>
        <w:r w:rsidR="00D33226">
          <w:rPr>
            <w:noProof/>
            <w:webHidden/>
          </w:rPr>
          <w:fldChar w:fldCharType="separate"/>
        </w:r>
        <w:r w:rsidR="00D33226">
          <w:rPr>
            <w:noProof/>
            <w:webHidden/>
          </w:rPr>
          <w:t>4</w:t>
        </w:r>
        <w:r w:rsidR="00D33226">
          <w:rPr>
            <w:noProof/>
            <w:webHidden/>
          </w:rPr>
          <w:fldChar w:fldCharType="end"/>
        </w:r>
      </w:hyperlink>
    </w:p>
    <w:p w14:paraId="385F646E" w14:textId="4BC07C87" w:rsidR="00D33226" w:rsidRDefault="00F45997">
      <w:pPr>
        <w:pStyle w:val="Tabledesillustrations"/>
        <w:tabs>
          <w:tab w:val="right" w:leader="dot" w:pos="9016"/>
        </w:tabs>
        <w:rPr>
          <w:rFonts w:eastAsiaTheme="minorEastAsia"/>
          <w:noProof/>
          <w:lang w:eastAsia="fr-FR"/>
        </w:rPr>
      </w:pPr>
      <w:hyperlink w:anchor="_Toc129645603" w:history="1">
        <w:r w:rsidR="00D33226" w:rsidRPr="00647F12">
          <w:rPr>
            <w:rStyle w:val="Lienhypertexte"/>
            <w:noProof/>
          </w:rPr>
          <w:t>Figure</w:t>
        </w:r>
        <w:r w:rsidR="002C00A2">
          <w:rPr>
            <w:rStyle w:val="Lienhypertexte"/>
            <w:noProof/>
          </w:rPr>
          <w:t> </w:t>
        </w:r>
        <w:r w:rsidR="00D33226" w:rsidRPr="00647F12">
          <w:rPr>
            <w:rStyle w:val="Lienhypertexte"/>
            <w:noProof/>
          </w:rPr>
          <w:t>4 code de connexion</w:t>
        </w:r>
        <w:r w:rsidR="00D33226">
          <w:rPr>
            <w:noProof/>
            <w:webHidden/>
          </w:rPr>
          <w:tab/>
        </w:r>
        <w:r w:rsidR="00D33226">
          <w:rPr>
            <w:noProof/>
            <w:webHidden/>
          </w:rPr>
          <w:fldChar w:fldCharType="begin"/>
        </w:r>
        <w:r w:rsidR="00D33226">
          <w:rPr>
            <w:noProof/>
            <w:webHidden/>
          </w:rPr>
          <w:instrText xml:space="preserve"> PAGEREF _Toc129645603 \h </w:instrText>
        </w:r>
        <w:r w:rsidR="00D33226">
          <w:rPr>
            <w:noProof/>
            <w:webHidden/>
          </w:rPr>
        </w:r>
        <w:r w:rsidR="00D33226">
          <w:rPr>
            <w:noProof/>
            <w:webHidden/>
          </w:rPr>
          <w:fldChar w:fldCharType="separate"/>
        </w:r>
        <w:r w:rsidR="00D33226">
          <w:rPr>
            <w:noProof/>
            <w:webHidden/>
          </w:rPr>
          <w:t>4</w:t>
        </w:r>
        <w:r w:rsidR="00D33226">
          <w:rPr>
            <w:noProof/>
            <w:webHidden/>
          </w:rPr>
          <w:fldChar w:fldCharType="end"/>
        </w:r>
      </w:hyperlink>
    </w:p>
    <w:p w14:paraId="3E9C9126" w14:textId="789ED25B" w:rsidR="00D33226" w:rsidRDefault="00F45997">
      <w:pPr>
        <w:pStyle w:val="Tabledesillustrations"/>
        <w:tabs>
          <w:tab w:val="right" w:leader="dot" w:pos="9016"/>
        </w:tabs>
        <w:rPr>
          <w:rFonts w:eastAsiaTheme="minorEastAsia"/>
          <w:noProof/>
          <w:lang w:eastAsia="fr-FR"/>
        </w:rPr>
      </w:pPr>
      <w:hyperlink w:anchor="_Toc129645604" w:history="1">
        <w:r w:rsidR="00D33226" w:rsidRPr="00647F12">
          <w:rPr>
            <w:rStyle w:val="Lienhypertexte"/>
            <w:noProof/>
          </w:rPr>
          <w:t>Figure</w:t>
        </w:r>
        <w:r w:rsidR="002C00A2">
          <w:rPr>
            <w:rStyle w:val="Lienhypertexte"/>
            <w:noProof/>
          </w:rPr>
          <w:t> </w:t>
        </w:r>
        <w:r w:rsidR="00D33226" w:rsidRPr="00647F12">
          <w:rPr>
            <w:rStyle w:val="Lienhypertexte"/>
            <w:noProof/>
          </w:rPr>
          <w:t>5 entrer le code</w:t>
        </w:r>
        <w:r w:rsidR="00D33226">
          <w:rPr>
            <w:noProof/>
            <w:webHidden/>
          </w:rPr>
          <w:tab/>
        </w:r>
        <w:r w:rsidR="00D33226">
          <w:rPr>
            <w:noProof/>
            <w:webHidden/>
          </w:rPr>
          <w:fldChar w:fldCharType="begin"/>
        </w:r>
        <w:r w:rsidR="00D33226">
          <w:rPr>
            <w:noProof/>
            <w:webHidden/>
          </w:rPr>
          <w:instrText xml:space="preserve"> PAGEREF _Toc129645604 \h </w:instrText>
        </w:r>
        <w:r w:rsidR="00D33226">
          <w:rPr>
            <w:noProof/>
            <w:webHidden/>
          </w:rPr>
        </w:r>
        <w:r w:rsidR="00D33226">
          <w:rPr>
            <w:noProof/>
            <w:webHidden/>
          </w:rPr>
          <w:fldChar w:fldCharType="separate"/>
        </w:r>
        <w:r w:rsidR="00D33226">
          <w:rPr>
            <w:noProof/>
            <w:webHidden/>
          </w:rPr>
          <w:t>4</w:t>
        </w:r>
        <w:r w:rsidR="00D33226">
          <w:rPr>
            <w:noProof/>
            <w:webHidden/>
          </w:rPr>
          <w:fldChar w:fldCharType="end"/>
        </w:r>
      </w:hyperlink>
    </w:p>
    <w:p w14:paraId="177939B2" w14:textId="0C7C2C0A" w:rsidR="00D33226" w:rsidRDefault="00F45997">
      <w:pPr>
        <w:pStyle w:val="Tabledesillustrations"/>
        <w:tabs>
          <w:tab w:val="right" w:leader="dot" w:pos="9016"/>
        </w:tabs>
        <w:rPr>
          <w:rFonts w:eastAsiaTheme="minorEastAsia"/>
          <w:noProof/>
          <w:lang w:eastAsia="fr-FR"/>
        </w:rPr>
      </w:pPr>
      <w:hyperlink w:anchor="_Toc129645605" w:history="1">
        <w:r w:rsidR="00D33226" w:rsidRPr="00647F12">
          <w:rPr>
            <w:rStyle w:val="Lienhypertexte"/>
            <w:noProof/>
          </w:rPr>
          <w:t>Figure</w:t>
        </w:r>
        <w:r w:rsidR="002C00A2">
          <w:rPr>
            <w:rStyle w:val="Lienhypertexte"/>
            <w:noProof/>
          </w:rPr>
          <w:t> </w:t>
        </w:r>
        <w:r w:rsidR="00D33226" w:rsidRPr="00647F12">
          <w:rPr>
            <w:rStyle w:val="Lienhypertexte"/>
            <w:noProof/>
          </w:rPr>
          <w:t>6 demande de prise de contrôle</w:t>
        </w:r>
        <w:r w:rsidR="00D33226">
          <w:rPr>
            <w:noProof/>
            <w:webHidden/>
          </w:rPr>
          <w:tab/>
        </w:r>
        <w:r w:rsidR="00D33226">
          <w:rPr>
            <w:noProof/>
            <w:webHidden/>
          </w:rPr>
          <w:fldChar w:fldCharType="begin"/>
        </w:r>
        <w:r w:rsidR="00D33226">
          <w:rPr>
            <w:noProof/>
            <w:webHidden/>
          </w:rPr>
          <w:instrText xml:space="preserve"> PAGEREF _Toc129645605 \h </w:instrText>
        </w:r>
        <w:r w:rsidR="00D33226">
          <w:rPr>
            <w:noProof/>
            <w:webHidden/>
          </w:rPr>
        </w:r>
        <w:r w:rsidR="00D33226">
          <w:rPr>
            <w:noProof/>
            <w:webHidden/>
          </w:rPr>
          <w:fldChar w:fldCharType="separate"/>
        </w:r>
        <w:r w:rsidR="00D33226">
          <w:rPr>
            <w:noProof/>
            <w:webHidden/>
          </w:rPr>
          <w:t>5</w:t>
        </w:r>
        <w:r w:rsidR="00D33226">
          <w:rPr>
            <w:noProof/>
            <w:webHidden/>
          </w:rPr>
          <w:fldChar w:fldCharType="end"/>
        </w:r>
      </w:hyperlink>
    </w:p>
    <w:p w14:paraId="20A721CE" w14:textId="3AF80D53" w:rsidR="00D33226" w:rsidRDefault="00F45997">
      <w:pPr>
        <w:pStyle w:val="Tabledesillustrations"/>
        <w:tabs>
          <w:tab w:val="right" w:leader="dot" w:pos="9016"/>
        </w:tabs>
        <w:rPr>
          <w:rFonts w:eastAsiaTheme="minorEastAsia"/>
          <w:noProof/>
          <w:lang w:eastAsia="fr-FR"/>
        </w:rPr>
      </w:pPr>
      <w:hyperlink w:anchor="_Toc129645606" w:history="1">
        <w:r w:rsidR="00D33226" w:rsidRPr="00647F12">
          <w:rPr>
            <w:rStyle w:val="Lienhypertexte"/>
            <w:noProof/>
          </w:rPr>
          <w:t>Figure 7</w:t>
        </w:r>
        <w:r w:rsidR="002C00A2">
          <w:rPr>
            <w:rStyle w:val="Lienhypertexte"/>
            <w:noProof/>
          </w:rPr>
          <w:t> </w:t>
        </w:r>
        <w:r w:rsidR="00D33226" w:rsidRPr="00647F12">
          <w:rPr>
            <w:rStyle w:val="Lienhypertexte"/>
            <w:noProof/>
          </w:rPr>
          <w:t>acceptation de la prise de contrôle</w:t>
        </w:r>
        <w:r w:rsidR="00D33226">
          <w:rPr>
            <w:noProof/>
            <w:webHidden/>
          </w:rPr>
          <w:tab/>
        </w:r>
        <w:r w:rsidR="00D33226">
          <w:rPr>
            <w:noProof/>
            <w:webHidden/>
          </w:rPr>
          <w:fldChar w:fldCharType="begin"/>
        </w:r>
        <w:r w:rsidR="00D33226">
          <w:rPr>
            <w:noProof/>
            <w:webHidden/>
          </w:rPr>
          <w:instrText xml:space="preserve"> PAGEREF _Toc129645606 \h </w:instrText>
        </w:r>
        <w:r w:rsidR="00D33226">
          <w:rPr>
            <w:noProof/>
            <w:webHidden/>
          </w:rPr>
        </w:r>
        <w:r w:rsidR="00D33226">
          <w:rPr>
            <w:noProof/>
            <w:webHidden/>
          </w:rPr>
          <w:fldChar w:fldCharType="separate"/>
        </w:r>
        <w:r w:rsidR="00D33226">
          <w:rPr>
            <w:noProof/>
            <w:webHidden/>
          </w:rPr>
          <w:t>5</w:t>
        </w:r>
        <w:r w:rsidR="00D33226">
          <w:rPr>
            <w:noProof/>
            <w:webHidden/>
          </w:rPr>
          <w:fldChar w:fldCharType="end"/>
        </w:r>
      </w:hyperlink>
    </w:p>
    <w:p w14:paraId="46C8A1E5" w14:textId="56685260" w:rsidR="00D33226" w:rsidRDefault="00F45997">
      <w:pPr>
        <w:pStyle w:val="Tabledesillustrations"/>
        <w:tabs>
          <w:tab w:val="right" w:leader="dot" w:pos="9016"/>
        </w:tabs>
        <w:rPr>
          <w:rFonts w:eastAsiaTheme="minorEastAsia"/>
          <w:noProof/>
          <w:lang w:eastAsia="fr-FR"/>
        </w:rPr>
      </w:pPr>
      <w:hyperlink w:anchor="_Toc129645607" w:history="1">
        <w:r w:rsidR="00D33226" w:rsidRPr="00647F12">
          <w:rPr>
            <w:rStyle w:val="Lienhypertexte"/>
            <w:noProof/>
          </w:rPr>
          <w:t>Figure 8</w:t>
        </w:r>
        <w:r w:rsidR="002C00A2">
          <w:rPr>
            <w:rStyle w:val="Lienhypertexte"/>
            <w:noProof/>
          </w:rPr>
          <w:t> </w:t>
        </w:r>
        <w:r w:rsidR="00D33226" w:rsidRPr="00647F12">
          <w:rPr>
            <w:rStyle w:val="Lienhypertexte"/>
            <w:noProof/>
          </w:rPr>
          <w:t>accès accepté</w:t>
        </w:r>
        <w:r w:rsidR="00D33226">
          <w:rPr>
            <w:noProof/>
            <w:webHidden/>
          </w:rPr>
          <w:tab/>
        </w:r>
        <w:r w:rsidR="00D33226">
          <w:rPr>
            <w:noProof/>
            <w:webHidden/>
          </w:rPr>
          <w:fldChar w:fldCharType="begin"/>
        </w:r>
        <w:r w:rsidR="00D33226">
          <w:rPr>
            <w:noProof/>
            <w:webHidden/>
          </w:rPr>
          <w:instrText xml:space="preserve"> PAGEREF _Toc129645607 \h </w:instrText>
        </w:r>
        <w:r w:rsidR="00D33226">
          <w:rPr>
            <w:noProof/>
            <w:webHidden/>
          </w:rPr>
        </w:r>
        <w:r w:rsidR="00D33226">
          <w:rPr>
            <w:noProof/>
            <w:webHidden/>
          </w:rPr>
          <w:fldChar w:fldCharType="separate"/>
        </w:r>
        <w:r w:rsidR="00D33226">
          <w:rPr>
            <w:noProof/>
            <w:webHidden/>
          </w:rPr>
          <w:t>5</w:t>
        </w:r>
        <w:r w:rsidR="00D33226">
          <w:rPr>
            <w:noProof/>
            <w:webHidden/>
          </w:rPr>
          <w:fldChar w:fldCharType="end"/>
        </w:r>
      </w:hyperlink>
    </w:p>
    <w:p w14:paraId="19F7A1AA" w14:textId="0FF92CED" w:rsidR="00D33226" w:rsidRDefault="00F45997">
      <w:pPr>
        <w:pStyle w:val="Tabledesillustrations"/>
        <w:tabs>
          <w:tab w:val="right" w:leader="dot" w:pos="9016"/>
        </w:tabs>
        <w:rPr>
          <w:rFonts w:eastAsiaTheme="minorEastAsia"/>
          <w:noProof/>
          <w:lang w:eastAsia="fr-FR"/>
        </w:rPr>
      </w:pPr>
      <w:hyperlink w:anchor="_Toc129645608" w:history="1">
        <w:r w:rsidR="00D33226" w:rsidRPr="00647F12">
          <w:rPr>
            <w:rStyle w:val="Lienhypertexte"/>
            <w:noProof/>
          </w:rPr>
          <w:t>Figure</w:t>
        </w:r>
        <w:r w:rsidR="002C00A2">
          <w:rPr>
            <w:rStyle w:val="Lienhypertexte"/>
            <w:noProof/>
          </w:rPr>
          <w:t> </w:t>
        </w:r>
        <w:r w:rsidR="00D33226" w:rsidRPr="00647F12">
          <w:rPr>
            <w:rStyle w:val="Lienhypertexte"/>
            <w:noProof/>
          </w:rPr>
          <w:t>9page d</w:t>
        </w:r>
        <w:r w:rsidR="002C00A2">
          <w:rPr>
            <w:rStyle w:val="Lienhypertexte"/>
            <w:noProof/>
          </w:rPr>
          <w:t>’</w:t>
        </w:r>
        <w:r w:rsidR="00D33226" w:rsidRPr="00647F12">
          <w:rPr>
            <w:rStyle w:val="Lienhypertexte"/>
            <w:noProof/>
          </w:rPr>
          <w:t>acc</w:t>
        </w:r>
        <w:r w:rsidR="002C00A2">
          <w:rPr>
            <w:rStyle w:val="Lienhypertexte"/>
            <w:noProof/>
          </w:rPr>
          <w:t>ue</w:t>
        </w:r>
        <w:r w:rsidR="00D33226" w:rsidRPr="00647F12">
          <w:rPr>
            <w:rStyle w:val="Lienhypertexte"/>
            <w:noProof/>
          </w:rPr>
          <w:t>il</w:t>
        </w:r>
        <w:r w:rsidR="00D33226">
          <w:rPr>
            <w:noProof/>
            <w:webHidden/>
          </w:rPr>
          <w:tab/>
        </w:r>
        <w:r w:rsidR="00D33226">
          <w:rPr>
            <w:noProof/>
            <w:webHidden/>
          </w:rPr>
          <w:fldChar w:fldCharType="begin"/>
        </w:r>
        <w:r w:rsidR="00D33226">
          <w:rPr>
            <w:noProof/>
            <w:webHidden/>
          </w:rPr>
          <w:instrText xml:space="preserve"> PAGEREF _Toc129645608 \h </w:instrText>
        </w:r>
        <w:r w:rsidR="00D33226">
          <w:rPr>
            <w:noProof/>
            <w:webHidden/>
          </w:rPr>
        </w:r>
        <w:r w:rsidR="00D33226">
          <w:rPr>
            <w:noProof/>
            <w:webHidden/>
          </w:rPr>
          <w:fldChar w:fldCharType="separate"/>
        </w:r>
        <w:r w:rsidR="00D33226">
          <w:rPr>
            <w:noProof/>
            <w:webHidden/>
          </w:rPr>
          <w:t>6</w:t>
        </w:r>
        <w:r w:rsidR="00D33226">
          <w:rPr>
            <w:noProof/>
            <w:webHidden/>
          </w:rPr>
          <w:fldChar w:fldCharType="end"/>
        </w:r>
      </w:hyperlink>
    </w:p>
    <w:p w14:paraId="4C01B792" w14:textId="09A0E992" w:rsidR="00D33226" w:rsidRDefault="00F45997">
      <w:pPr>
        <w:pStyle w:val="Tabledesillustrations"/>
        <w:tabs>
          <w:tab w:val="right" w:leader="dot" w:pos="9016"/>
        </w:tabs>
        <w:rPr>
          <w:rFonts w:eastAsiaTheme="minorEastAsia"/>
          <w:noProof/>
          <w:lang w:eastAsia="fr-FR"/>
        </w:rPr>
      </w:pPr>
      <w:hyperlink r:id="rId75" w:anchor="_Toc129645609" w:history="1">
        <w:r w:rsidR="00D33226" w:rsidRPr="00647F12">
          <w:rPr>
            <w:rStyle w:val="Lienhypertexte"/>
            <w:noProof/>
          </w:rPr>
          <w:t>Figure 10</w:t>
        </w:r>
        <w:r w:rsidR="002C00A2">
          <w:rPr>
            <w:rStyle w:val="Lienhypertexte"/>
            <w:noProof/>
          </w:rPr>
          <w:t> </w:t>
        </w:r>
        <w:r w:rsidR="00D33226" w:rsidRPr="00647F12">
          <w:rPr>
            <w:rStyle w:val="Lienhypertexte"/>
            <w:noProof/>
          </w:rPr>
          <w:t>connexion</w:t>
        </w:r>
        <w:r w:rsidR="00D33226">
          <w:rPr>
            <w:noProof/>
            <w:webHidden/>
          </w:rPr>
          <w:tab/>
        </w:r>
        <w:r w:rsidR="00D33226">
          <w:rPr>
            <w:noProof/>
            <w:webHidden/>
          </w:rPr>
          <w:fldChar w:fldCharType="begin"/>
        </w:r>
        <w:r w:rsidR="00D33226">
          <w:rPr>
            <w:noProof/>
            <w:webHidden/>
          </w:rPr>
          <w:instrText xml:space="preserve"> PAGEREF _Toc129645609 \h </w:instrText>
        </w:r>
        <w:r w:rsidR="00D33226">
          <w:rPr>
            <w:noProof/>
            <w:webHidden/>
          </w:rPr>
        </w:r>
        <w:r w:rsidR="00D33226">
          <w:rPr>
            <w:noProof/>
            <w:webHidden/>
          </w:rPr>
          <w:fldChar w:fldCharType="separate"/>
        </w:r>
        <w:r w:rsidR="00D33226">
          <w:rPr>
            <w:noProof/>
            <w:webHidden/>
          </w:rPr>
          <w:t>6</w:t>
        </w:r>
        <w:r w:rsidR="00D33226">
          <w:rPr>
            <w:noProof/>
            <w:webHidden/>
          </w:rPr>
          <w:fldChar w:fldCharType="end"/>
        </w:r>
      </w:hyperlink>
    </w:p>
    <w:p w14:paraId="78EC3A72" w14:textId="56C66DDD" w:rsidR="00D33226" w:rsidRDefault="00F45997">
      <w:pPr>
        <w:pStyle w:val="Tabledesillustrations"/>
        <w:tabs>
          <w:tab w:val="right" w:leader="dot" w:pos="9016"/>
        </w:tabs>
        <w:rPr>
          <w:rFonts w:eastAsiaTheme="minorEastAsia"/>
          <w:noProof/>
          <w:lang w:eastAsia="fr-FR"/>
        </w:rPr>
      </w:pPr>
      <w:hyperlink w:anchor="_Toc129645610" w:history="1">
        <w:r w:rsidR="00D33226" w:rsidRPr="00647F12">
          <w:rPr>
            <w:rStyle w:val="Lienhypertexte"/>
            <w:noProof/>
          </w:rPr>
          <w:t>Figure</w:t>
        </w:r>
        <w:r w:rsidR="002C00A2">
          <w:rPr>
            <w:rStyle w:val="Lienhypertexte"/>
            <w:noProof/>
          </w:rPr>
          <w:t> </w:t>
        </w:r>
        <w:r w:rsidR="00D33226" w:rsidRPr="00647F12">
          <w:rPr>
            <w:rStyle w:val="Lienhypertexte"/>
            <w:noProof/>
          </w:rPr>
          <w:t>11 imprimantes</w:t>
        </w:r>
        <w:r w:rsidR="00D33226">
          <w:rPr>
            <w:noProof/>
            <w:webHidden/>
          </w:rPr>
          <w:tab/>
        </w:r>
        <w:r w:rsidR="00D33226">
          <w:rPr>
            <w:noProof/>
            <w:webHidden/>
          </w:rPr>
          <w:fldChar w:fldCharType="begin"/>
        </w:r>
        <w:r w:rsidR="00D33226">
          <w:rPr>
            <w:noProof/>
            <w:webHidden/>
          </w:rPr>
          <w:instrText xml:space="preserve"> PAGEREF _Toc129645610 \h </w:instrText>
        </w:r>
        <w:r w:rsidR="00D33226">
          <w:rPr>
            <w:noProof/>
            <w:webHidden/>
          </w:rPr>
        </w:r>
        <w:r w:rsidR="00D33226">
          <w:rPr>
            <w:noProof/>
            <w:webHidden/>
          </w:rPr>
          <w:fldChar w:fldCharType="separate"/>
        </w:r>
        <w:r w:rsidR="00D33226">
          <w:rPr>
            <w:noProof/>
            <w:webHidden/>
          </w:rPr>
          <w:t>7</w:t>
        </w:r>
        <w:r w:rsidR="00D33226">
          <w:rPr>
            <w:noProof/>
            <w:webHidden/>
          </w:rPr>
          <w:fldChar w:fldCharType="end"/>
        </w:r>
      </w:hyperlink>
    </w:p>
    <w:p w14:paraId="198B2286" w14:textId="417A430E" w:rsidR="00D33226" w:rsidRDefault="00F45997">
      <w:pPr>
        <w:pStyle w:val="Tabledesillustrations"/>
        <w:tabs>
          <w:tab w:val="right" w:leader="dot" w:pos="9016"/>
        </w:tabs>
        <w:rPr>
          <w:rFonts w:eastAsiaTheme="minorEastAsia"/>
          <w:noProof/>
          <w:lang w:eastAsia="fr-FR"/>
        </w:rPr>
      </w:pPr>
      <w:hyperlink w:anchor="_Toc129645611" w:history="1">
        <w:r w:rsidR="00D33226" w:rsidRPr="00647F12">
          <w:rPr>
            <w:rStyle w:val="Lienhypertexte"/>
            <w:noProof/>
          </w:rPr>
          <w:t>Figure</w:t>
        </w:r>
        <w:r w:rsidR="002C00A2">
          <w:rPr>
            <w:rStyle w:val="Lienhypertexte"/>
            <w:noProof/>
          </w:rPr>
          <w:t> </w:t>
        </w:r>
        <w:r w:rsidR="00D33226" w:rsidRPr="00647F12">
          <w:rPr>
            <w:rStyle w:val="Lienhypertexte"/>
            <w:noProof/>
          </w:rPr>
          <w:t>12 recherche d</w:t>
        </w:r>
        <w:r w:rsidR="002C00A2">
          <w:rPr>
            <w:rStyle w:val="Lienhypertexte"/>
            <w:noProof/>
          </w:rPr>
          <w:t>’</w:t>
        </w:r>
        <w:r w:rsidR="00D33226" w:rsidRPr="00647F12">
          <w:rPr>
            <w:rStyle w:val="Lienhypertexte"/>
            <w:noProof/>
          </w:rPr>
          <w:t>imprimante</w:t>
        </w:r>
        <w:r w:rsidR="00D33226">
          <w:rPr>
            <w:noProof/>
            <w:webHidden/>
          </w:rPr>
          <w:tab/>
        </w:r>
        <w:r w:rsidR="00D33226">
          <w:rPr>
            <w:noProof/>
            <w:webHidden/>
          </w:rPr>
          <w:fldChar w:fldCharType="begin"/>
        </w:r>
        <w:r w:rsidR="00D33226">
          <w:rPr>
            <w:noProof/>
            <w:webHidden/>
          </w:rPr>
          <w:instrText xml:space="preserve"> PAGEREF _Toc129645611 \h </w:instrText>
        </w:r>
        <w:r w:rsidR="00D33226">
          <w:rPr>
            <w:noProof/>
            <w:webHidden/>
          </w:rPr>
        </w:r>
        <w:r w:rsidR="00D33226">
          <w:rPr>
            <w:noProof/>
            <w:webHidden/>
          </w:rPr>
          <w:fldChar w:fldCharType="separate"/>
        </w:r>
        <w:r w:rsidR="00D33226">
          <w:rPr>
            <w:noProof/>
            <w:webHidden/>
          </w:rPr>
          <w:t>7</w:t>
        </w:r>
        <w:r w:rsidR="00D33226">
          <w:rPr>
            <w:noProof/>
            <w:webHidden/>
          </w:rPr>
          <w:fldChar w:fldCharType="end"/>
        </w:r>
      </w:hyperlink>
    </w:p>
    <w:p w14:paraId="09B832F1" w14:textId="50D79C94" w:rsidR="00D33226" w:rsidRDefault="00F45997">
      <w:pPr>
        <w:pStyle w:val="Tabledesillustrations"/>
        <w:tabs>
          <w:tab w:val="right" w:leader="dot" w:pos="9016"/>
        </w:tabs>
        <w:rPr>
          <w:rFonts w:eastAsiaTheme="minorEastAsia"/>
          <w:noProof/>
          <w:lang w:eastAsia="fr-FR"/>
        </w:rPr>
      </w:pPr>
      <w:hyperlink r:id="rId76" w:anchor="_Toc129645612" w:history="1">
        <w:r w:rsidR="00D33226" w:rsidRPr="00647F12">
          <w:rPr>
            <w:rStyle w:val="Lienhypertexte"/>
            <w:noProof/>
          </w:rPr>
          <w:t>Figure</w:t>
        </w:r>
        <w:r w:rsidR="002C00A2">
          <w:rPr>
            <w:rStyle w:val="Lienhypertexte"/>
            <w:noProof/>
          </w:rPr>
          <w:t> </w:t>
        </w:r>
        <w:r w:rsidR="00D33226" w:rsidRPr="00647F12">
          <w:rPr>
            <w:rStyle w:val="Lienhypertexte"/>
            <w:noProof/>
          </w:rPr>
          <w:t>13 imprimante enregistrée</w:t>
        </w:r>
        <w:r w:rsidR="00D33226">
          <w:rPr>
            <w:noProof/>
            <w:webHidden/>
          </w:rPr>
          <w:tab/>
        </w:r>
        <w:r w:rsidR="00D33226">
          <w:rPr>
            <w:noProof/>
            <w:webHidden/>
          </w:rPr>
          <w:fldChar w:fldCharType="begin"/>
        </w:r>
        <w:r w:rsidR="00D33226">
          <w:rPr>
            <w:noProof/>
            <w:webHidden/>
          </w:rPr>
          <w:instrText xml:space="preserve"> PAGEREF _Toc129645612 \h </w:instrText>
        </w:r>
        <w:r w:rsidR="00D33226">
          <w:rPr>
            <w:noProof/>
            <w:webHidden/>
          </w:rPr>
        </w:r>
        <w:r w:rsidR="00D33226">
          <w:rPr>
            <w:noProof/>
            <w:webHidden/>
          </w:rPr>
          <w:fldChar w:fldCharType="separate"/>
        </w:r>
        <w:r w:rsidR="00D33226">
          <w:rPr>
            <w:noProof/>
            <w:webHidden/>
          </w:rPr>
          <w:t>7</w:t>
        </w:r>
        <w:r w:rsidR="00D33226">
          <w:rPr>
            <w:noProof/>
            <w:webHidden/>
          </w:rPr>
          <w:fldChar w:fldCharType="end"/>
        </w:r>
      </w:hyperlink>
    </w:p>
    <w:p w14:paraId="7A870D3B" w14:textId="38317264" w:rsidR="00D33226" w:rsidRDefault="00F45997">
      <w:pPr>
        <w:pStyle w:val="Tabledesillustrations"/>
        <w:tabs>
          <w:tab w:val="right" w:leader="dot" w:pos="9016"/>
        </w:tabs>
        <w:rPr>
          <w:rFonts w:eastAsiaTheme="minorEastAsia"/>
          <w:noProof/>
          <w:lang w:eastAsia="fr-FR"/>
        </w:rPr>
      </w:pPr>
      <w:hyperlink r:id="rId77" w:anchor="_Toc129645613" w:history="1">
        <w:r w:rsidR="00D33226" w:rsidRPr="00647F12">
          <w:rPr>
            <w:rStyle w:val="Lienhypertexte"/>
            <w:noProof/>
          </w:rPr>
          <w:t>Figure</w:t>
        </w:r>
        <w:r w:rsidR="002C00A2">
          <w:rPr>
            <w:rStyle w:val="Lienhypertexte"/>
            <w:noProof/>
          </w:rPr>
          <w:t> </w:t>
        </w:r>
        <w:r w:rsidR="00D33226" w:rsidRPr="00647F12">
          <w:rPr>
            <w:rStyle w:val="Lienhypertexte"/>
            <w:noProof/>
          </w:rPr>
          <w:t>14 trouver cisco</w:t>
        </w:r>
        <w:r w:rsidR="00D33226">
          <w:rPr>
            <w:noProof/>
            <w:webHidden/>
          </w:rPr>
          <w:tab/>
        </w:r>
        <w:r w:rsidR="00D33226">
          <w:rPr>
            <w:noProof/>
            <w:webHidden/>
          </w:rPr>
          <w:fldChar w:fldCharType="begin"/>
        </w:r>
        <w:r w:rsidR="00D33226">
          <w:rPr>
            <w:noProof/>
            <w:webHidden/>
          </w:rPr>
          <w:instrText xml:space="preserve"> PAGEREF _Toc129645613 \h </w:instrText>
        </w:r>
        <w:r w:rsidR="00D33226">
          <w:rPr>
            <w:noProof/>
            <w:webHidden/>
          </w:rPr>
        </w:r>
        <w:r w:rsidR="00D33226">
          <w:rPr>
            <w:noProof/>
            <w:webHidden/>
          </w:rPr>
          <w:fldChar w:fldCharType="separate"/>
        </w:r>
        <w:r w:rsidR="00D33226">
          <w:rPr>
            <w:noProof/>
            <w:webHidden/>
          </w:rPr>
          <w:t>8</w:t>
        </w:r>
        <w:r w:rsidR="00D33226">
          <w:rPr>
            <w:noProof/>
            <w:webHidden/>
          </w:rPr>
          <w:fldChar w:fldCharType="end"/>
        </w:r>
      </w:hyperlink>
    </w:p>
    <w:p w14:paraId="2A138DCA" w14:textId="4A1E58F9" w:rsidR="00D33226" w:rsidRDefault="00F45997">
      <w:pPr>
        <w:pStyle w:val="Tabledesillustrations"/>
        <w:tabs>
          <w:tab w:val="right" w:leader="dot" w:pos="9016"/>
        </w:tabs>
        <w:rPr>
          <w:rFonts w:eastAsiaTheme="minorEastAsia"/>
          <w:noProof/>
          <w:lang w:eastAsia="fr-FR"/>
        </w:rPr>
      </w:pPr>
      <w:hyperlink w:anchor="_Toc129645614" w:history="1">
        <w:r w:rsidR="00D33226" w:rsidRPr="00647F12">
          <w:rPr>
            <w:rStyle w:val="Lienhypertexte"/>
            <w:noProof/>
          </w:rPr>
          <w:t>Figure 15</w:t>
        </w:r>
        <w:r w:rsidR="002C00A2">
          <w:rPr>
            <w:rStyle w:val="Lienhypertexte"/>
            <w:noProof/>
          </w:rPr>
          <w:t> </w:t>
        </w:r>
        <w:r w:rsidR="00D33226" w:rsidRPr="00647F12">
          <w:rPr>
            <w:rStyle w:val="Lienhypertexte"/>
            <w:noProof/>
          </w:rPr>
          <w:t xml:space="preserve">chemin vers </w:t>
        </w:r>
        <w:r w:rsidR="002C00A2">
          <w:rPr>
            <w:rStyle w:val="Lienhypertexte"/>
            <w:noProof/>
          </w:rPr>
          <w:t>C</w:t>
        </w:r>
        <w:r w:rsidR="00D33226" w:rsidRPr="00647F12">
          <w:rPr>
            <w:rStyle w:val="Lienhypertexte"/>
            <w:noProof/>
          </w:rPr>
          <w:t>isco</w:t>
        </w:r>
        <w:r w:rsidR="00D33226">
          <w:rPr>
            <w:noProof/>
            <w:webHidden/>
          </w:rPr>
          <w:tab/>
        </w:r>
        <w:r w:rsidR="00D33226">
          <w:rPr>
            <w:noProof/>
            <w:webHidden/>
          </w:rPr>
          <w:fldChar w:fldCharType="begin"/>
        </w:r>
        <w:r w:rsidR="00D33226">
          <w:rPr>
            <w:noProof/>
            <w:webHidden/>
          </w:rPr>
          <w:instrText xml:space="preserve"> PAGEREF _Toc129645614 \h </w:instrText>
        </w:r>
        <w:r w:rsidR="00D33226">
          <w:rPr>
            <w:noProof/>
            <w:webHidden/>
          </w:rPr>
        </w:r>
        <w:r w:rsidR="00D33226">
          <w:rPr>
            <w:noProof/>
            <w:webHidden/>
          </w:rPr>
          <w:fldChar w:fldCharType="separate"/>
        </w:r>
        <w:r w:rsidR="00D33226">
          <w:rPr>
            <w:noProof/>
            <w:webHidden/>
          </w:rPr>
          <w:t>8</w:t>
        </w:r>
        <w:r w:rsidR="00D33226">
          <w:rPr>
            <w:noProof/>
            <w:webHidden/>
          </w:rPr>
          <w:fldChar w:fldCharType="end"/>
        </w:r>
      </w:hyperlink>
    </w:p>
    <w:p w14:paraId="4B3353E0" w14:textId="2CF72AB3" w:rsidR="00D33226" w:rsidRDefault="00F45997">
      <w:pPr>
        <w:pStyle w:val="Tabledesillustrations"/>
        <w:tabs>
          <w:tab w:val="right" w:leader="dot" w:pos="9016"/>
        </w:tabs>
        <w:rPr>
          <w:rFonts w:eastAsiaTheme="minorEastAsia"/>
          <w:noProof/>
          <w:lang w:eastAsia="fr-FR"/>
        </w:rPr>
      </w:pPr>
      <w:hyperlink w:anchor="_Toc129645615" w:history="1">
        <w:r w:rsidR="00D33226" w:rsidRPr="00647F12">
          <w:rPr>
            <w:rStyle w:val="Lienhypertexte"/>
            <w:noProof/>
          </w:rPr>
          <w:t>Figure 16</w:t>
        </w:r>
        <w:r w:rsidR="002C00A2">
          <w:rPr>
            <w:rStyle w:val="Lienhypertexte"/>
            <w:noProof/>
          </w:rPr>
          <w:t> </w:t>
        </w:r>
        <w:r w:rsidR="00D33226" w:rsidRPr="00647F12">
          <w:rPr>
            <w:rStyle w:val="Lienhypertexte"/>
            <w:noProof/>
          </w:rPr>
          <w:t>création raccourci</w:t>
        </w:r>
        <w:r w:rsidR="00D33226">
          <w:rPr>
            <w:noProof/>
            <w:webHidden/>
          </w:rPr>
          <w:tab/>
        </w:r>
        <w:r w:rsidR="00D33226">
          <w:rPr>
            <w:noProof/>
            <w:webHidden/>
          </w:rPr>
          <w:fldChar w:fldCharType="begin"/>
        </w:r>
        <w:r w:rsidR="00D33226">
          <w:rPr>
            <w:noProof/>
            <w:webHidden/>
          </w:rPr>
          <w:instrText xml:space="preserve"> PAGEREF _Toc129645615 \h </w:instrText>
        </w:r>
        <w:r w:rsidR="00D33226">
          <w:rPr>
            <w:noProof/>
            <w:webHidden/>
          </w:rPr>
        </w:r>
        <w:r w:rsidR="00D33226">
          <w:rPr>
            <w:noProof/>
            <w:webHidden/>
          </w:rPr>
          <w:fldChar w:fldCharType="separate"/>
        </w:r>
        <w:r w:rsidR="00D33226">
          <w:rPr>
            <w:noProof/>
            <w:webHidden/>
          </w:rPr>
          <w:t>9</w:t>
        </w:r>
        <w:r w:rsidR="00D33226">
          <w:rPr>
            <w:noProof/>
            <w:webHidden/>
          </w:rPr>
          <w:fldChar w:fldCharType="end"/>
        </w:r>
      </w:hyperlink>
    </w:p>
    <w:p w14:paraId="0B259BE2" w14:textId="437D8877" w:rsidR="00D33226" w:rsidRDefault="00F45997">
      <w:pPr>
        <w:pStyle w:val="Tabledesillustrations"/>
        <w:tabs>
          <w:tab w:val="right" w:leader="dot" w:pos="9016"/>
        </w:tabs>
        <w:rPr>
          <w:rFonts w:eastAsiaTheme="minorEastAsia"/>
          <w:noProof/>
          <w:lang w:eastAsia="fr-FR"/>
        </w:rPr>
      </w:pPr>
      <w:hyperlink w:anchor="_Toc129645616" w:history="1">
        <w:r w:rsidR="00D33226" w:rsidRPr="00647F12">
          <w:rPr>
            <w:rStyle w:val="Lienhypertexte"/>
            <w:noProof/>
          </w:rPr>
          <w:t>Figure</w:t>
        </w:r>
        <w:r w:rsidR="002C00A2">
          <w:rPr>
            <w:rStyle w:val="Lienhypertexte"/>
            <w:noProof/>
          </w:rPr>
          <w:t> </w:t>
        </w:r>
        <w:r w:rsidR="00D33226" w:rsidRPr="00647F12">
          <w:rPr>
            <w:rStyle w:val="Lienhypertexte"/>
            <w:noProof/>
          </w:rPr>
          <w:t>17 raccourci terminé</w:t>
        </w:r>
        <w:r w:rsidR="00D33226">
          <w:rPr>
            <w:noProof/>
            <w:webHidden/>
          </w:rPr>
          <w:tab/>
        </w:r>
        <w:r w:rsidR="00D33226">
          <w:rPr>
            <w:noProof/>
            <w:webHidden/>
          </w:rPr>
          <w:fldChar w:fldCharType="begin"/>
        </w:r>
        <w:r w:rsidR="00D33226">
          <w:rPr>
            <w:noProof/>
            <w:webHidden/>
          </w:rPr>
          <w:instrText xml:space="preserve"> PAGEREF _Toc129645616 \h </w:instrText>
        </w:r>
        <w:r w:rsidR="00D33226">
          <w:rPr>
            <w:noProof/>
            <w:webHidden/>
          </w:rPr>
        </w:r>
        <w:r w:rsidR="00D33226">
          <w:rPr>
            <w:noProof/>
            <w:webHidden/>
          </w:rPr>
          <w:fldChar w:fldCharType="separate"/>
        </w:r>
        <w:r w:rsidR="00D33226">
          <w:rPr>
            <w:noProof/>
            <w:webHidden/>
          </w:rPr>
          <w:t>9</w:t>
        </w:r>
        <w:r w:rsidR="00D33226">
          <w:rPr>
            <w:noProof/>
            <w:webHidden/>
          </w:rPr>
          <w:fldChar w:fldCharType="end"/>
        </w:r>
      </w:hyperlink>
    </w:p>
    <w:p w14:paraId="3CD9E8F8" w14:textId="27CA8C55" w:rsidR="00D33226" w:rsidRDefault="00F45997">
      <w:pPr>
        <w:pStyle w:val="Tabledesillustrations"/>
        <w:tabs>
          <w:tab w:val="right" w:leader="dot" w:pos="9016"/>
        </w:tabs>
        <w:rPr>
          <w:rFonts w:eastAsiaTheme="minorEastAsia"/>
          <w:noProof/>
          <w:lang w:eastAsia="fr-FR"/>
        </w:rPr>
      </w:pPr>
      <w:hyperlink r:id="rId78" w:anchor="_Toc129645617" w:history="1">
        <w:r w:rsidR="00D33226" w:rsidRPr="00647F12">
          <w:rPr>
            <w:rStyle w:val="Lienhypertexte"/>
            <w:noProof/>
          </w:rPr>
          <w:t>Figure</w:t>
        </w:r>
        <w:r w:rsidR="002C00A2">
          <w:rPr>
            <w:rStyle w:val="Lienhypertexte"/>
            <w:noProof/>
          </w:rPr>
          <w:t> </w:t>
        </w:r>
        <w:r w:rsidR="00D33226" w:rsidRPr="00647F12">
          <w:rPr>
            <w:rStyle w:val="Lienhypertexte"/>
            <w:noProof/>
          </w:rPr>
          <w:t>9 transfert de fichier</w:t>
        </w:r>
        <w:r w:rsidR="00D33226">
          <w:rPr>
            <w:noProof/>
            <w:webHidden/>
          </w:rPr>
          <w:tab/>
        </w:r>
        <w:r w:rsidR="00D33226">
          <w:rPr>
            <w:noProof/>
            <w:webHidden/>
          </w:rPr>
          <w:fldChar w:fldCharType="begin"/>
        </w:r>
        <w:r w:rsidR="00D33226">
          <w:rPr>
            <w:noProof/>
            <w:webHidden/>
          </w:rPr>
          <w:instrText xml:space="preserve"> PAGEREF _Toc129645617 \h </w:instrText>
        </w:r>
        <w:r w:rsidR="00D33226">
          <w:rPr>
            <w:noProof/>
            <w:webHidden/>
          </w:rPr>
        </w:r>
        <w:r w:rsidR="00D33226">
          <w:rPr>
            <w:noProof/>
            <w:webHidden/>
          </w:rPr>
          <w:fldChar w:fldCharType="separate"/>
        </w:r>
        <w:r w:rsidR="00D33226">
          <w:rPr>
            <w:noProof/>
            <w:webHidden/>
          </w:rPr>
          <w:t>9</w:t>
        </w:r>
        <w:r w:rsidR="00D33226">
          <w:rPr>
            <w:noProof/>
            <w:webHidden/>
          </w:rPr>
          <w:fldChar w:fldCharType="end"/>
        </w:r>
      </w:hyperlink>
    </w:p>
    <w:p w14:paraId="0ECB50F5" w14:textId="78D2DC18" w:rsidR="00D33226" w:rsidRDefault="00F45997">
      <w:pPr>
        <w:pStyle w:val="Tabledesillustrations"/>
        <w:tabs>
          <w:tab w:val="right" w:leader="dot" w:pos="9016"/>
        </w:tabs>
        <w:rPr>
          <w:rFonts w:eastAsiaTheme="minorEastAsia"/>
          <w:noProof/>
          <w:lang w:eastAsia="fr-FR"/>
        </w:rPr>
      </w:pPr>
      <w:hyperlink w:anchor="_Toc129645618" w:history="1">
        <w:r w:rsidR="00D33226" w:rsidRPr="00647F12">
          <w:rPr>
            <w:rStyle w:val="Lienhypertexte"/>
            <w:noProof/>
          </w:rPr>
          <w:t>Figure 10</w:t>
        </w:r>
        <w:r w:rsidR="002C00A2">
          <w:rPr>
            <w:rStyle w:val="Lienhypertexte"/>
            <w:noProof/>
          </w:rPr>
          <w:t> </w:t>
        </w:r>
        <w:r w:rsidR="00D33226" w:rsidRPr="00647F12">
          <w:rPr>
            <w:rStyle w:val="Lienhypertexte"/>
            <w:noProof/>
          </w:rPr>
          <w:t>lancement du transfert</w:t>
        </w:r>
        <w:r w:rsidR="00D33226">
          <w:rPr>
            <w:noProof/>
            <w:webHidden/>
          </w:rPr>
          <w:tab/>
        </w:r>
        <w:r w:rsidR="00D33226">
          <w:rPr>
            <w:noProof/>
            <w:webHidden/>
          </w:rPr>
          <w:fldChar w:fldCharType="begin"/>
        </w:r>
        <w:r w:rsidR="00D33226">
          <w:rPr>
            <w:noProof/>
            <w:webHidden/>
          </w:rPr>
          <w:instrText xml:space="preserve"> PAGEREF _Toc129645618 \h </w:instrText>
        </w:r>
        <w:r w:rsidR="00D33226">
          <w:rPr>
            <w:noProof/>
            <w:webHidden/>
          </w:rPr>
        </w:r>
        <w:r w:rsidR="00D33226">
          <w:rPr>
            <w:noProof/>
            <w:webHidden/>
          </w:rPr>
          <w:fldChar w:fldCharType="separate"/>
        </w:r>
        <w:r w:rsidR="00D33226">
          <w:rPr>
            <w:noProof/>
            <w:webHidden/>
          </w:rPr>
          <w:t>10</w:t>
        </w:r>
        <w:r w:rsidR="00D33226">
          <w:rPr>
            <w:noProof/>
            <w:webHidden/>
          </w:rPr>
          <w:fldChar w:fldCharType="end"/>
        </w:r>
      </w:hyperlink>
    </w:p>
    <w:p w14:paraId="28ED78D5" w14:textId="154C1D47" w:rsidR="00D33226" w:rsidRDefault="00F45997">
      <w:pPr>
        <w:pStyle w:val="Tabledesillustrations"/>
        <w:tabs>
          <w:tab w:val="right" w:leader="dot" w:pos="9016"/>
        </w:tabs>
        <w:rPr>
          <w:rFonts w:eastAsiaTheme="minorEastAsia"/>
          <w:noProof/>
          <w:lang w:eastAsia="fr-FR"/>
        </w:rPr>
      </w:pPr>
      <w:hyperlink w:anchor="_Toc129645619" w:history="1">
        <w:r w:rsidR="00D33226" w:rsidRPr="00647F12">
          <w:rPr>
            <w:rStyle w:val="Lienhypertexte"/>
            <w:noProof/>
          </w:rPr>
          <w:t>Figure 11</w:t>
        </w:r>
        <w:r w:rsidR="002C00A2">
          <w:rPr>
            <w:rStyle w:val="Lienhypertexte"/>
            <w:noProof/>
          </w:rPr>
          <w:t> </w:t>
        </w:r>
        <w:r w:rsidR="00D33226" w:rsidRPr="00647F12">
          <w:rPr>
            <w:rStyle w:val="Lienhypertexte"/>
            <w:noProof/>
          </w:rPr>
          <w:t>vérification du fichier transmit</w:t>
        </w:r>
        <w:r w:rsidR="00D33226">
          <w:rPr>
            <w:noProof/>
            <w:webHidden/>
          </w:rPr>
          <w:tab/>
        </w:r>
        <w:r w:rsidR="00D33226">
          <w:rPr>
            <w:noProof/>
            <w:webHidden/>
          </w:rPr>
          <w:fldChar w:fldCharType="begin"/>
        </w:r>
        <w:r w:rsidR="00D33226">
          <w:rPr>
            <w:noProof/>
            <w:webHidden/>
          </w:rPr>
          <w:instrText xml:space="preserve"> PAGEREF _Toc129645619 \h </w:instrText>
        </w:r>
        <w:r w:rsidR="00D33226">
          <w:rPr>
            <w:noProof/>
            <w:webHidden/>
          </w:rPr>
        </w:r>
        <w:r w:rsidR="00D33226">
          <w:rPr>
            <w:noProof/>
            <w:webHidden/>
          </w:rPr>
          <w:fldChar w:fldCharType="separate"/>
        </w:r>
        <w:r w:rsidR="00D33226">
          <w:rPr>
            <w:noProof/>
            <w:webHidden/>
          </w:rPr>
          <w:t>10</w:t>
        </w:r>
        <w:r w:rsidR="00D33226">
          <w:rPr>
            <w:noProof/>
            <w:webHidden/>
          </w:rPr>
          <w:fldChar w:fldCharType="end"/>
        </w:r>
      </w:hyperlink>
    </w:p>
    <w:p w14:paraId="39415534" w14:textId="76BBA7D4" w:rsidR="00D33226" w:rsidRDefault="00F45997">
      <w:pPr>
        <w:pStyle w:val="Tabledesillustrations"/>
        <w:tabs>
          <w:tab w:val="right" w:leader="dot" w:pos="9016"/>
        </w:tabs>
        <w:rPr>
          <w:rFonts w:eastAsiaTheme="minorEastAsia"/>
          <w:noProof/>
          <w:lang w:eastAsia="fr-FR"/>
        </w:rPr>
      </w:pPr>
      <w:hyperlink w:anchor="_Toc129645620" w:history="1">
        <w:r w:rsidR="00D33226" w:rsidRPr="00647F12">
          <w:rPr>
            <w:rStyle w:val="Lienhypertexte"/>
            <w:noProof/>
          </w:rPr>
          <w:t>Figure 12</w:t>
        </w:r>
        <w:r w:rsidR="002C00A2">
          <w:rPr>
            <w:rStyle w:val="Lienhypertexte"/>
            <w:noProof/>
          </w:rPr>
          <w:t> </w:t>
        </w:r>
        <w:r w:rsidR="00D33226" w:rsidRPr="00647F12">
          <w:rPr>
            <w:rStyle w:val="Lienhypertexte"/>
            <w:noProof/>
          </w:rPr>
          <w:t>fichier transmit</w:t>
        </w:r>
        <w:r w:rsidR="00D33226">
          <w:rPr>
            <w:noProof/>
            <w:webHidden/>
          </w:rPr>
          <w:tab/>
        </w:r>
        <w:r w:rsidR="00D33226">
          <w:rPr>
            <w:noProof/>
            <w:webHidden/>
          </w:rPr>
          <w:fldChar w:fldCharType="begin"/>
        </w:r>
        <w:r w:rsidR="00D33226">
          <w:rPr>
            <w:noProof/>
            <w:webHidden/>
          </w:rPr>
          <w:instrText xml:space="preserve"> PAGEREF _Toc129645620 \h </w:instrText>
        </w:r>
        <w:r w:rsidR="00D33226">
          <w:rPr>
            <w:noProof/>
            <w:webHidden/>
          </w:rPr>
        </w:r>
        <w:r w:rsidR="00D33226">
          <w:rPr>
            <w:noProof/>
            <w:webHidden/>
          </w:rPr>
          <w:fldChar w:fldCharType="separate"/>
        </w:r>
        <w:r w:rsidR="00D33226">
          <w:rPr>
            <w:noProof/>
            <w:webHidden/>
          </w:rPr>
          <w:t>10</w:t>
        </w:r>
        <w:r w:rsidR="00D33226">
          <w:rPr>
            <w:noProof/>
            <w:webHidden/>
          </w:rPr>
          <w:fldChar w:fldCharType="end"/>
        </w:r>
      </w:hyperlink>
    </w:p>
    <w:p w14:paraId="1A6E6CDB" w14:textId="7D93B65D" w:rsidR="00D33226" w:rsidRDefault="00F45997">
      <w:pPr>
        <w:pStyle w:val="Tabledesillustrations"/>
        <w:tabs>
          <w:tab w:val="right" w:leader="dot" w:pos="9016"/>
        </w:tabs>
        <w:rPr>
          <w:rFonts w:eastAsiaTheme="minorEastAsia"/>
          <w:noProof/>
          <w:lang w:eastAsia="fr-FR"/>
        </w:rPr>
      </w:pPr>
      <w:hyperlink w:anchor="_Toc129645621" w:history="1">
        <w:r w:rsidR="00D33226" w:rsidRPr="00647F12">
          <w:rPr>
            <w:rStyle w:val="Lienhypertexte"/>
            <w:noProof/>
          </w:rPr>
          <w:t>Figure 13</w:t>
        </w:r>
        <w:r w:rsidR="002C00A2">
          <w:rPr>
            <w:rStyle w:val="Lienhypertexte"/>
            <w:noProof/>
          </w:rPr>
          <w:t> </w:t>
        </w:r>
        <w:r w:rsidR="00D33226" w:rsidRPr="00647F12">
          <w:rPr>
            <w:rStyle w:val="Lienhypertexte"/>
            <w:noProof/>
          </w:rPr>
          <w:t>outil réalité augmenter</w:t>
        </w:r>
        <w:r w:rsidR="00D33226">
          <w:rPr>
            <w:noProof/>
            <w:webHidden/>
          </w:rPr>
          <w:tab/>
        </w:r>
        <w:r w:rsidR="00D33226">
          <w:rPr>
            <w:noProof/>
            <w:webHidden/>
          </w:rPr>
          <w:fldChar w:fldCharType="begin"/>
        </w:r>
        <w:r w:rsidR="00D33226">
          <w:rPr>
            <w:noProof/>
            <w:webHidden/>
          </w:rPr>
          <w:instrText xml:space="preserve"> PAGEREF _Toc129645621 \h </w:instrText>
        </w:r>
        <w:r w:rsidR="00D33226">
          <w:rPr>
            <w:noProof/>
            <w:webHidden/>
          </w:rPr>
        </w:r>
        <w:r w:rsidR="00D33226">
          <w:rPr>
            <w:noProof/>
            <w:webHidden/>
          </w:rPr>
          <w:fldChar w:fldCharType="separate"/>
        </w:r>
        <w:r w:rsidR="00D33226">
          <w:rPr>
            <w:noProof/>
            <w:webHidden/>
          </w:rPr>
          <w:t>11</w:t>
        </w:r>
        <w:r w:rsidR="00D33226">
          <w:rPr>
            <w:noProof/>
            <w:webHidden/>
          </w:rPr>
          <w:fldChar w:fldCharType="end"/>
        </w:r>
      </w:hyperlink>
    </w:p>
    <w:p w14:paraId="1952D38B" w14:textId="771C7C8D" w:rsidR="00D33226" w:rsidRDefault="00F45997">
      <w:pPr>
        <w:pStyle w:val="Tabledesillustrations"/>
        <w:tabs>
          <w:tab w:val="right" w:leader="dot" w:pos="9016"/>
        </w:tabs>
        <w:rPr>
          <w:rFonts w:eastAsiaTheme="minorEastAsia"/>
          <w:noProof/>
          <w:lang w:eastAsia="fr-FR"/>
        </w:rPr>
      </w:pPr>
      <w:hyperlink w:anchor="_Toc129645622" w:history="1">
        <w:r w:rsidR="00D33226" w:rsidRPr="00647F12">
          <w:rPr>
            <w:rStyle w:val="Lienhypertexte"/>
            <w:noProof/>
          </w:rPr>
          <w:t>Figure</w:t>
        </w:r>
        <w:r w:rsidR="002C00A2">
          <w:rPr>
            <w:rStyle w:val="Lienhypertexte"/>
            <w:noProof/>
          </w:rPr>
          <w:t> </w:t>
        </w:r>
        <w:r w:rsidR="00D33226" w:rsidRPr="00647F12">
          <w:rPr>
            <w:rStyle w:val="Lienhypertexte"/>
            <w:noProof/>
          </w:rPr>
          <w:t>18 demande de connexion</w:t>
        </w:r>
        <w:r w:rsidR="00D33226">
          <w:rPr>
            <w:noProof/>
            <w:webHidden/>
          </w:rPr>
          <w:tab/>
        </w:r>
        <w:r w:rsidR="00D33226">
          <w:rPr>
            <w:noProof/>
            <w:webHidden/>
          </w:rPr>
          <w:fldChar w:fldCharType="begin"/>
        </w:r>
        <w:r w:rsidR="00D33226">
          <w:rPr>
            <w:noProof/>
            <w:webHidden/>
          </w:rPr>
          <w:instrText xml:space="preserve"> PAGEREF _Toc129645622 \h </w:instrText>
        </w:r>
        <w:r w:rsidR="00D33226">
          <w:rPr>
            <w:noProof/>
            <w:webHidden/>
          </w:rPr>
        </w:r>
        <w:r w:rsidR="00D33226">
          <w:rPr>
            <w:noProof/>
            <w:webHidden/>
          </w:rPr>
          <w:fldChar w:fldCharType="separate"/>
        </w:r>
        <w:r w:rsidR="00D33226">
          <w:rPr>
            <w:noProof/>
            <w:webHidden/>
          </w:rPr>
          <w:t>11</w:t>
        </w:r>
        <w:r w:rsidR="00D33226">
          <w:rPr>
            <w:noProof/>
            <w:webHidden/>
          </w:rPr>
          <w:fldChar w:fldCharType="end"/>
        </w:r>
      </w:hyperlink>
    </w:p>
    <w:p w14:paraId="198A4800" w14:textId="63BF1560" w:rsidR="00D33226" w:rsidRDefault="00F45997">
      <w:pPr>
        <w:pStyle w:val="Tabledesillustrations"/>
        <w:tabs>
          <w:tab w:val="right" w:leader="dot" w:pos="9016"/>
        </w:tabs>
        <w:rPr>
          <w:rFonts w:eastAsiaTheme="minorEastAsia"/>
          <w:noProof/>
          <w:lang w:eastAsia="fr-FR"/>
        </w:rPr>
      </w:pPr>
      <w:hyperlink w:anchor="_Toc129645623" w:history="1">
        <w:r w:rsidR="00D33226" w:rsidRPr="00647F12">
          <w:rPr>
            <w:rStyle w:val="Lienhypertexte"/>
            <w:noProof/>
          </w:rPr>
          <w:t>Figure 19</w:t>
        </w:r>
        <w:r w:rsidR="002C00A2">
          <w:rPr>
            <w:rStyle w:val="Lienhypertexte"/>
            <w:noProof/>
          </w:rPr>
          <w:t> </w:t>
        </w:r>
        <w:r w:rsidR="00D33226" w:rsidRPr="00647F12">
          <w:rPr>
            <w:rStyle w:val="Lienhypertexte"/>
            <w:noProof/>
          </w:rPr>
          <w:t>acceptation de la demande</w:t>
        </w:r>
        <w:r w:rsidR="00D33226">
          <w:rPr>
            <w:noProof/>
            <w:webHidden/>
          </w:rPr>
          <w:tab/>
        </w:r>
        <w:r w:rsidR="00D33226">
          <w:rPr>
            <w:noProof/>
            <w:webHidden/>
          </w:rPr>
          <w:fldChar w:fldCharType="begin"/>
        </w:r>
        <w:r w:rsidR="00D33226">
          <w:rPr>
            <w:noProof/>
            <w:webHidden/>
          </w:rPr>
          <w:instrText xml:space="preserve"> PAGEREF _Toc129645623 \h </w:instrText>
        </w:r>
        <w:r w:rsidR="00D33226">
          <w:rPr>
            <w:noProof/>
            <w:webHidden/>
          </w:rPr>
        </w:r>
        <w:r w:rsidR="00D33226">
          <w:rPr>
            <w:noProof/>
            <w:webHidden/>
          </w:rPr>
          <w:fldChar w:fldCharType="separate"/>
        </w:r>
        <w:r w:rsidR="00D33226">
          <w:rPr>
            <w:noProof/>
            <w:webHidden/>
          </w:rPr>
          <w:t>12</w:t>
        </w:r>
        <w:r w:rsidR="00D33226">
          <w:rPr>
            <w:noProof/>
            <w:webHidden/>
          </w:rPr>
          <w:fldChar w:fldCharType="end"/>
        </w:r>
      </w:hyperlink>
    </w:p>
    <w:p w14:paraId="68F8ECEF" w14:textId="19A5B116" w:rsidR="00D33226" w:rsidRDefault="00F45997">
      <w:pPr>
        <w:pStyle w:val="Tabledesillustrations"/>
        <w:tabs>
          <w:tab w:val="right" w:leader="dot" w:pos="9016"/>
        </w:tabs>
        <w:rPr>
          <w:rFonts w:eastAsiaTheme="minorEastAsia"/>
          <w:noProof/>
          <w:lang w:eastAsia="fr-FR"/>
        </w:rPr>
      </w:pPr>
      <w:hyperlink w:anchor="_Toc129645624" w:history="1">
        <w:r w:rsidR="00D33226" w:rsidRPr="00647F12">
          <w:rPr>
            <w:rStyle w:val="Lienhypertexte"/>
            <w:noProof/>
          </w:rPr>
          <w:t>Figure</w:t>
        </w:r>
        <w:r w:rsidR="002C00A2">
          <w:rPr>
            <w:rStyle w:val="Lienhypertexte"/>
            <w:noProof/>
          </w:rPr>
          <w:t> </w:t>
        </w:r>
        <w:r w:rsidR="00D33226" w:rsidRPr="00647F12">
          <w:rPr>
            <w:rStyle w:val="Lienhypertexte"/>
            <w:noProof/>
          </w:rPr>
          <w:t>20 transfert de fichier</w:t>
        </w:r>
        <w:r w:rsidR="00D33226">
          <w:rPr>
            <w:noProof/>
            <w:webHidden/>
          </w:rPr>
          <w:tab/>
        </w:r>
        <w:r w:rsidR="00D33226">
          <w:rPr>
            <w:noProof/>
            <w:webHidden/>
          </w:rPr>
          <w:fldChar w:fldCharType="begin"/>
        </w:r>
        <w:r w:rsidR="00D33226">
          <w:rPr>
            <w:noProof/>
            <w:webHidden/>
          </w:rPr>
          <w:instrText xml:space="preserve"> PAGEREF _Toc129645624 \h </w:instrText>
        </w:r>
        <w:r w:rsidR="00D33226">
          <w:rPr>
            <w:noProof/>
            <w:webHidden/>
          </w:rPr>
        </w:r>
        <w:r w:rsidR="00D33226">
          <w:rPr>
            <w:noProof/>
            <w:webHidden/>
          </w:rPr>
          <w:fldChar w:fldCharType="separate"/>
        </w:r>
        <w:r w:rsidR="00D33226">
          <w:rPr>
            <w:noProof/>
            <w:webHidden/>
          </w:rPr>
          <w:t>12</w:t>
        </w:r>
        <w:r w:rsidR="00D33226">
          <w:rPr>
            <w:noProof/>
            <w:webHidden/>
          </w:rPr>
          <w:fldChar w:fldCharType="end"/>
        </w:r>
      </w:hyperlink>
    </w:p>
    <w:p w14:paraId="30A66ADC" w14:textId="5864A88C" w:rsidR="00D33226" w:rsidRDefault="00F45997">
      <w:pPr>
        <w:pStyle w:val="Tabledesillustrations"/>
        <w:tabs>
          <w:tab w:val="right" w:leader="dot" w:pos="9016"/>
        </w:tabs>
        <w:rPr>
          <w:rFonts w:eastAsiaTheme="minorEastAsia"/>
          <w:noProof/>
          <w:lang w:eastAsia="fr-FR"/>
        </w:rPr>
      </w:pPr>
      <w:hyperlink w:anchor="_Toc129645625" w:history="1">
        <w:r w:rsidR="00D33226" w:rsidRPr="00647F12">
          <w:rPr>
            <w:rStyle w:val="Lienhypertexte"/>
            <w:noProof/>
          </w:rPr>
          <w:t>Figure</w:t>
        </w:r>
        <w:r w:rsidR="002C00A2">
          <w:rPr>
            <w:rStyle w:val="Lienhypertexte"/>
            <w:noProof/>
          </w:rPr>
          <w:t> </w:t>
        </w:r>
        <w:r w:rsidR="00D33226" w:rsidRPr="00647F12">
          <w:rPr>
            <w:rStyle w:val="Lienhypertexte"/>
            <w:noProof/>
          </w:rPr>
          <w:t>21 fin de partage</w:t>
        </w:r>
        <w:r w:rsidR="00D33226">
          <w:rPr>
            <w:noProof/>
            <w:webHidden/>
          </w:rPr>
          <w:tab/>
        </w:r>
        <w:r w:rsidR="00D33226">
          <w:rPr>
            <w:noProof/>
            <w:webHidden/>
          </w:rPr>
          <w:fldChar w:fldCharType="begin"/>
        </w:r>
        <w:r w:rsidR="00D33226">
          <w:rPr>
            <w:noProof/>
            <w:webHidden/>
          </w:rPr>
          <w:instrText xml:space="preserve"> PAGEREF _Toc129645625 \h </w:instrText>
        </w:r>
        <w:r w:rsidR="00D33226">
          <w:rPr>
            <w:noProof/>
            <w:webHidden/>
          </w:rPr>
        </w:r>
        <w:r w:rsidR="00D33226">
          <w:rPr>
            <w:noProof/>
            <w:webHidden/>
          </w:rPr>
          <w:fldChar w:fldCharType="separate"/>
        </w:r>
        <w:r w:rsidR="00D33226">
          <w:rPr>
            <w:noProof/>
            <w:webHidden/>
          </w:rPr>
          <w:t>12</w:t>
        </w:r>
        <w:r w:rsidR="00D33226">
          <w:rPr>
            <w:noProof/>
            <w:webHidden/>
          </w:rPr>
          <w:fldChar w:fldCharType="end"/>
        </w:r>
      </w:hyperlink>
    </w:p>
    <w:p w14:paraId="7B5E522F" w14:textId="12996C50" w:rsidR="00D33226" w:rsidRDefault="00F45997">
      <w:pPr>
        <w:pStyle w:val="Tabledesillustrations"/>
        <w:tabs>
          <w:tab w:val="right" w:leader="dot" w:pos="9016"/>
        </w:tabs>
        <w:rPr>
          <w:rFonts w:eastAsiaTheme="minorEastAsia"/>
          <w:noProof/>
          <w:lang w:eastAsia="fr-FR"/>
        </w:rPr>
      </w:pPr>
      <w:hyperlink w:anchor="_Toc129645626" w:history="1">
        <w:r w:rsidR="00D33226" w:rsidRPr="00647F12">
          <w:rPr>
            <w:rStyle w:val="Lienhypertexte"/>
            <w:noProof/>
          </w:rPr>
          <w:t>Figure 22</w:t>
        </w:r>
        <w:r w:rsidR="002C00A2">
          <w:rPr>
            <w:rStyle w:val="Lienhypertexte"/>
            <w:noProof/>
          </w:rPr>
          <w:t> </w:t>
        </w:r>
        <w:r w:rsidR="00D33226" w:rsidRPr="00647F12">
          <w:rPr>
            <w:rStyle w:val="Lienhypertexte"/>
            <w:noProof/>
          </w:rPr>
          <w:t>création de compte</w:t>
        </w:r>
        <w:r w:rsidR="00D33226">
          <w:rPr>
            <w:noProof/>
            <w:webHidden/>
          </w:rPr>
          <w:tab/>
        </w:r>
        <w:r w:rsidR="00D33226">
          <w:rPr>
            <w:noProof/>
            <w:webHidden/>
          </w:rPr>
          <w:fldChar w:fldCharType="begin"/>
        </w:r>
        <w:r w:rsidR="00D33226">
          <w:rPr>
            <w:noProof/>
            <w:webHidden/>
          </w:rPr>
          <w:instrText xml:space="preserve"> PAGEREF _Toc129645626 \h </w:instrText>
        </w:r>
        <w:r w:rsidR="00D33226">
          <w:rPr>
            <w:noProof/>
            <w:webHidden/>
          </w:rPr>
        </w:r>
        <w:r w:rsidR="00D33226">
          <w:rPr>
            <w:noProof/>
            <w:webHidden/>
          </w:rPr>
          <w:fldChar w:fldCharType="separate"/>
        </w:r>
        <w:r w:rsidR="00D33226">
          <w:rPr>
            <w:noProof/>
            <w:webHidden/>
          </w:rPr>
          <w:t>13</w:t>
        </w:r>
        <w:r w:rsidR="00D33226">
          <w:rPr>
            <w:noProof/>
            <w:webHidden/>
          </w:rPr>
          <w:fldChar w:fldCharType="end"/>
        </w:r>
      </w:hyperlink>
    </w:p>
    <w:p w14:paraId="6C83D43A" w14:textId="110F1470" w:rsidR="00D33226" w:rsidRDefault="00F45997">
      <w:pPr>
        <w:pStyle w:val="Tabledesillustrations"/>
        <w:tabs>
          <w:tab w:val="right" w:leader="dot" w:pos="9016"/>
        </w:tabs>
        <w:rPr>
          <w:rFonts w:eastAsiaTheme="minorEastAsia"/>
          <w:noProof/>
          <w:lang w:eastAsia="fr-FR"/>
        </w:rPr>
      </w:pPr>
      <w:hyperlink r:id="rId79" w:anchor="_Toc129645627" w:history="1">
        <w:r w:rsidR="00D33226" w:rsidRPr="00647F12">
          <w:rPr>
            <w:rStyle w:val="Lienhypertexte"/>
            <w:noProof/>
          </w:rPr>
          <w:t>Figure 23</w:t>
        </w:r>
        <w:r w:rsidR="002C00A2">
          <w:rPr>
            <w:rStyle w:val="Lienhypertexte"/>
            <w:noProof/>
          </w:rPr>
          <w:t> </w:t>
        </w:r>
        <w:r w:rsidR="00D33226" w:rsidRPr="00647F12">
          <w:rPr>
            <w:rStyle w:val="Lienhypertexte"/>
            <w:noProof/>
          </w:rPr>
          <w:t>configuration du serveur</w:t>
        </w:r>
        <w:r w:rsidR="00D33226">
          <w:rPr>
            <w:noProof/>
            <w:webHidden/>
          </w:rPr>
          <w:tab/>
        </w:r>
        <w:r w:rsidR="00D33226">
          <w:rPr>
            <w:noProof/>
            <w:webHidden/>
          </w:rPr>
          <w:fldChar w:fldCharType="begin"/>
        </w:r>
        <w:r w:rsidR="00D33226">
          <w:rPr>
            <w:noProof/>
            <w:webHidden/>
          </w:rPr>
          <w:instrText xml:space="preserve"> PAGEREF _Toc129645627 \h </w:instrText>
        </w:r>
        <w:r w:rsidR="00D33226">
          <w:rPr>
            <w:noProof/>
            <w:webHidden/>
          </w:rPr>
        </w:r>
        <w:r w:rsidR="00D33226">
          <w:rPr>
            <w:noProof/>
            <w:webHidden/>
          </w:rPr>
          <w:fldChar w:fldCharType="separate"/>
        </w:r>
        <w:r w:rsidR="00D33226">
          <w:rPr>
            <w:noProof/>
            <w:webHidden/>
          </w:rPr>
          <w:t>13</w:t>
        </w:r>
        <w:r w:rsidR="00D33226">
          <w:rPr>
            <w:noProof/>
            <w:webHidden/>
          </w:rPr>
          <w:fldChar w:fldCharType="end"/>
        </w:r>
      </w:hyperlink>
    </w:p>
    <w:p w14:paraId="1871985A" w14:textId="470585DA" w:rsidR="00D33226" w:rsidRDefault="00F45997">
      <w:pPr>
        <w:pStyle w:val="Tabledesillustrations"/>
        <w:tabs>
          <w:tab w:val="right" w:leader="dot" w:pos="9016"/>
        </w:tabs>
        <w:rPr>
          <w:rFonts w:eastAsiaTheme="minorEastAsia"/>
          <w:noProof/>
          <w:lang w:eastAsia="fr-FR"/>
        </w:rPr>
      </w:pPr>
      <w:hyperlink r:id="rId80" w:anchor="_Toc129645628" w:history="1">
        <w:r w:rsidR="00D33226" w:rsidRPr="00647F12">
          <w:rPr>
            <w:rStyle w:val="Lienhypertexte"/>
            <w:noProof/>
          </w:rPr>
          <w:t>Figure 24</w:t>
        </w:r>
        <w:r w:rsidR="002C00A2">
          <w:rPr>
            <w:rStyle w:val="Lienhypertexte"/>
            <w:noProof/>
          </w:rPr>
          <w:t> </w:t>
        </w:r>
        <w:r w:rsidR="00D33226" w:rsidRPr="00647F12">
          <w:rPr>
            <w:rStyle w:val="Lienhypertexte"/>
            <w:noProof/>
          </w:rPr>
          <w:t>configuration du serveur</w:t>
        </w:r>
        <w:r w:rsidR="00D33226">
          <w:rPr>
            <w:noProof/>
            <w:webHidden/>
          </w:rPr>
          <w:tab/>
        </w:r>
        <w:r w:rsidR="00D33226">
          <w:rPr>
            <w:noProof/>
            <w:webHidden/>
          </w:rPr>
          <w:fldChar w:fldCharType="begin"/>
        </w:r>
        <w:r w:rsidR="00D33226">
          <w:rPr>
            <w:noProof/>
            <w:webHidden/>
          </w:rPr>
          <w:instrText xml:space="preserve"> PAGEREF _Toc129645628 \h </w:instrText>
        </w:r>
        <w:r w:rsidR="00D33226">
          <w:rPr>
            <w:noProof/>
            <w:webHidden/>
          </w:rPr>
        </w:r>
        <w:r w:rsidR="00D33226">
          <w:rPr>
            <w:noProof/>
            <w:webHidden/>
          </w:rPr>
          <w:fldChar w:fldCharType="separate"/>
        </w:r>
        <w:r w:rsidR="00D33226">
          <w:rPr>
            <w:noProof/>
            <w:webHidden/>
          </w:rPr>
          <w:t>13</w:t>
        </w:r>
        <w:r w:rsidR="00D33226">
          <w:rPr>
            <w:noProof/>
            <w:webHidden/>
          </w:rPr>
          <w:fldChar w:fldCharType="end"/>
        </w:r>
      </w:hyperlink>
    </w:p>
    <w:p w14:paraId="58EE8218" w14:textId="50292E6E" w:rsidR="00D33226" w:rsidRDefault="00F45997">
      <w:pPr>
        <w:pStyle w:val="Tabledesillustrations"/>
        <w:tabs>
          <w:tab w:val="right" w:leader="dot" w:pos="9016"/>
        </w:tabs>
        <w:rPr>
          <w:rFonts w:eastAsiaTheme="minorEastAsia"/>
          <w:noProof/>
          <w:lang w:eastAsia="fr-FR"/>
        </w:rPr>
      </w:pPr>
      <w:hyperlink w:anchor="_Toc129645629" w:history="1">
        <w:r w:rsidR="00D33226" w:rsidRPr="00647F12">
          <w:rPr>
            <w:rStyle w:val="Lienhypertexte"/>
            <w:noProof/>
          </w:rPr>
          <w:t>Figure 25</w:t>
        </w:r>
        <w:r w:rsidR="002C00A2">
          <w:rPr>
            <w:rStyle w:val="Lienhypertexte"/>
            <w:noProof/>
          </w:rPr>
          <w:t> </w:t>
        </w:r>
        <w:r w:rsidR="00D33226" w:rsidRPr="00647F12">
          <w:rPr>
            <w:rStyle w:val="Lienhypertexte"/>
            <w:noProof/>
          </w:rPr>
          <w:t>installation du VNC serveur</w:t>
        </w:r>
        <w:r w:rsidR="00D33226">
          <w:rPr>
            <w:noProof/>
            <w:webHidden/>
          </w:rPr>
          <w:tab/>
        </w:r>
        <w:r w:rsidR="00D33226">
          <w:rPr>
            <w:noProof/>
            <w:webHidden/>
          </w:rPr>
          <w:fldChar w:fldCharType="begin"/>
        </w:r>
        <w:r w:rsidR="00D33226">
          <w:rPr>
            <w:noProof/>
            <w:webHidden/>
          </w:rPr>
          <w:instrText xml:space="preserve"> PAGEREF _Toc129645629 \h </w:instrText>
        </w:r>
        <w:r w:rsidR="00D33226">
          <w:rPr>
            <w:noProof/>
            <w:webHidden/>
          </w:rPr>
        </w:r>
        <w:r w:rsidR="00D33226">
          <w:rPr>
            <w:noProof/>
            <w:webHidden/>
          </w:rPr>
          <w:fldChar w:fldCharType="separate"/>
        </w:r>
        <w:r w:rsidR="00D33226">
          <w:rPr>
            <w:noProof/>
            <w:webHidden/>
          </w:rPr>
          <w:t>13</w:t>
        </w:r>
        <w:r w:rsidR="00D33226">
          <w:rPr>
            <w:noProof/>
            <w:webHidden/>
          </w:rPr>
          <w:fldChar w:fldCharType="end"/>
        </w:r>
      </w:hyperlink>
    </w:p>
    <w:p w14:paraId="5101C4E9" w14:textId="788BAB57" w:rsidR="00D33226" w:rsidRDefault="00F45997">
      <w:pPr>
        <w:pStyle w:val="Tabledesillustrations"/>
        <w:tabs>
          <w:tab w:val="right" w:leader="dot" w:pos="9016"/>
        </w:tabs>
        <w:rPr>
          <w:rFonts w:eastAsiaTheme="minorEastAsia"/>
          <w:noProof/>
          <w:lang w:eastAsia="fr-FR"/>
        </w:rPr>
      </w:pPr>
      <w:hyperlink r:id="rId81" w:anchor="_Toc129645630" w:history="1">
        <w:r w:rsidR="00D33226" w:rsidRPr="00647F12">
          <w:rPr>
            <w:rStyle w:val="Lienhypertexte"/>
            <w:noProof/>
          </w:rPr>
          <w:t>Figure 26</w:t>
        </w:r>
        <w:r w:rsidR="002C00A2">
          <w:rPr>
            <w:rStyle w:val="Lienhypertexte"/>
            <w:noProof/>
          </w:rPr>
          <w:t> </w:t>
        </w:r>
        <w:r w:rsidR="00D33226" w:rsidRPr="00647F12">
          <w:rPr>
            <w:rStyle w:val="Lienhypertexte"/>
            <w:noProof/>
          </w:rPr>
          <w:t>connexion au compte</w:t>
        </w:r>
        <w:r w:rsidR="00D33226">
          <w:rPr>
            <w:noProof/>
            <w:webHidden/>
          </w:rPr>
          <w:tab/>
        </w:r>
        <w:r w:rsidR="00D33226">
          <w:rPr>
            <w:noProof/>
            <w:webHidden/>
          </w:rPr>
          <w:fldChar w:fldCharType="begin"/>
        </w:r>
        <w:r w:rsidR="00D33226">
          <w:rPr>
            <w:noProof/>
            <w:webHidden/>
          </w:rPr>
          <w:instrText xml:space="preserve"> PAGEREF _Toc129645630 \h </w:instrText>
        </w:r>
        <w:r w:rsidR="00D33226">
          <w:rPr>
            <w:noProof/>
            <w:webHidden/>
          </w:rPr>
        </w:r>
        <w:r w:rsidR="00D33226">
          <w:rPr>
            <w:noProof/>
            <w:webHidden/>
          </w:rPr>
          <w:fldChar w:fldCharType="separate"/>
        </w:r>
        <w:r w:rsidR="00D33226">
          <w:rPr>
            <w:noProof/>
            <w:webHidden/>
          </w:rPr>
          <w:t>13</w:t>
        </w:r>
        <w:r w:rsidR="00D33226">
          <w:rPr>
            <w:noProof/>
            <w:webHidden/>
          </w:rPr>
          <w:fldChar w:fldCharType="end"/>
        </w:r>
      </w:hyperlink>
    </w:p>
    <w:p w14:paraId="4BEBF197" w14:textId="27CE4B29" w:rsidR="00D33226" w:rsidRDefault="00F45997">
      <w:pPr>
        <w:pStyle w:val="Tabledesillustrations"/>
        <w:tabs>
          <w:tab w:val="right" w:leader="dot" w:pos="9016"/>
        </w:tabs>
        <w:rPr>
          <w:rFonts w:eastAsiaTheme="minorEastAsia"/>
          <w:noProof/>
          <w:lang w:eastAsia="fr-FR"/>
        </w:rPr>
      </w:pPr>
      <w:hyperlink w:anchor="_Toc129645631" w:history="1">
        <w:r w:rsidR="00D33226" w:rsidRPr="00647F12">
          <w:rPr>
            <w:rStyle w:val="Lienhypertexte"/>
            <w:noProof/>
          </w:rPr>
          <w:t>Figure 27</w:t>
        </w:r>
        <w:r w:rsidR="002C00A2">
          <w:rPr>
            <w:rStyle w:val="Lienhypertexte"/>
            <w:noProof/>
          </w:rPr>
          <w:t> </w:t>
        </w:r>
        <w:r w:rsidR="00D33226" w:rsidRPr="00647F12">
          <w:rPr>
            <w:rStyle w:val="Lienhypertexte"/>
            <w:noProof/>
          </w:rPr>
          <w:t>cryptage de donnée</w:t>
        </w:r>
        <w:r w:rsidR="00D33226">
          <w:rPr>
            <w:noProof/>
            <w:webHidden/>
          </w:rPr>
          <w:tab/>
        </w:r>
        <w:r w:rsidR="00D33226">
          <w:rPr>
            <w:noProof/>
            <w:webHidden/>
          </w:rPr>
          <w:fldChar w:fldCharType="begin"/>
        </w:r>
        <w:r w:rsidR="00D33226">
          <w:rPr>
            <w:noProof/>
            <w:webHidden/>
          </w:rPr>
          <w:instrText xml:space="preserve"> PAGEREF _Toc129645631 \h </w:instrText>
        </w:r>
        <w:r w:rsidR="00D33226">
          <w:rPr>
            <w:noProof/>
            <w:webHidden/>
          </w:rPr>
        </w:r>
        <w:r w:rsidR="00D33226">
          <w:rPr>
            <w:noProof/>
            <w:webHidden/>
          </w:rPr>
          <w:fldChar w:fldCharType="separate"/>
        </w:r>
        <w:r w:rsidR="00D33226">
          <w:rPr>
            <w:noProof/>
            <w:webHidden/>
          </w:rPr>
          <w:t>14</w:t>
        </w:r>
        <w:r w:rsidR="00D33226">
          <w:rPr>
            <w:noProof/>
            <w:webHidden/>
          </w:rPr>
          <w:fldChar w:fldCharType="end"/>
        </w:r>
      </w:hyperlink>
    </w:p>
    <w:p w14:paraId="35A00A9E" w14:textId="4177FC61" w:rsidR="00D33226" w:rsidRDefault="00F45997">
      <w:pPr>
        <w:pStyle w:val="Tabledesillustrations"/>
        <w:tabs>
          <w:tab w:val="right" w:leader="dot" w:pos="9016"/>
        </w:tabs>
        <w:rPr>
          <w:rFonts w:eastAsiaTheme="minorEastAsia"/>
          <w:noProof/>
          <w:lang w:eastAsia="fr-FR"/>
        </w:rPr>
      </w:pPr>
      <w:hyperlink w:anchor="_Toc129645632" w:history="1">
        <w:r w:rsidR="00D33226" w:rsidRPr="00647F12">
          <w:rPr>
            <w:rStyle w:val="Lienhypertexte"/>
            <w:noProof/>
          </w:rPr>
          <w:t>Figure 28</w:t>
        </w:r>
        <w:r w:rsidR="002C00A2">
          <w:rPr>
            <w:rStyle w:val="Lienhypertexte"/>
            <w:noProof/>
          </w:rPr>
          <w:t> </w:t>
        </w:r>
        <w:r w:rsidR="00D33226" w:rsidRPr="00647F12">
          <w:rPr>
            <w:rStyle w:val="Lienhypertexte"/>
            <w:noProof/>
          </w:rPr>
          <w:t>confirmation de la connectivité</w:t>
        </w:r>
        <w:r w:rsidR="00D33226">
          <w:rPr>
            <w:noProof/>
            <w:webHidden/>
          </w:rPr>
          <w:tab/>
        </w:r>
        <w:r w:rsidR="00D33226">
          <w:rPr>
            <w:noProof/>
            <w:webHidden/>
          </w:rPr>
          <w:fldChar w:fldCharType="begin"/>
        </w:r>
        <w:r w:rsidR="00D33226">
          <w:rPr>
            <w:noProof/>
            <w:webHidden/>
          </w:rPr>
          <w:instrText xml:space="preserve"> PAGEREF _Toc129645632 \h </w:instrText>
        </w:r>
        <w:r w:rsidR="00D33226">
          <w:rPr>
            <w:noProof/>
            <w:webHidden/>
          </w:rPr>
        </w:r>
        <w:r w:rsidR="00D33226">
          <w:rPr>
            <w:noProof/>
            <w:webHidden/>
          </w:rPr>
          <w:fldChar w:fldCharType="separate"/>
        </w:r>
        <w:r w:rsidR="00D33226">
          <w:rPr>
            <w:noProof/>
            <w:webHidden/>
          </w:rPr>
          <w:t>14</w:t>
        </w:r>
        <w:r w:rsidR="00D33226">
          <w:rPr>
            <w:noProof/>
            <w:webHidden/>
          </w:rPr>
          <w:fldChar w:fldCharType="end"/>
        </w:r>
      </w:hyperlink>
    </w:p>
    <w:p w14:paraId="57C4244B" w14:textId="06FDEC89" w:rsidR="00D33226" w:rsidRDefault="00F45997">
      <w:pPr>
        <w:pStyle w:val="Tabledesillustrations"/>
        <w:tabs>
          <w:tab w:val="right" w:leader="dot" w:pos="9016"/>
        </w:tabs>
        <w:rPr>
          <w:rFonts w:eastAsiaTheme="minorEastAsia"/>
          <w:noProof/>
          <w:lang w:eastAsia="fr-FR"/>
        </w:rPr>
      </w:pPr>
      <w:hyperlink w:anchor="_Toc129645633" w:history="1">
        <w:r w:rsidR="00D33226" w:rsidRPr="00647F12">
          <w:rPr>
            <w:rStyle w:val="Lienhypertexte"/>
            <w:noProof/>
          </w:rPr>
          <w:t>Figure 29</w:t>
        </w:r>
        <w:r w:rsidR="002C00A2">
          <w:rPr>
            <w:rStyle w:val="Lienhypertexte"/>
            <w:noProof/>
          </w:rPr>
          <w:t> </w:t>
        </w:r>
        <w:r w:rsidR="00D33226" w:rsidRPr="00647F12">
          <w:rPr>
            <w:rStyle w:val="Lienhypertexte"/>
            <w:noProof/>
          </w:rPr>
          <w:t>configuration des droits</w:t>
        </w:r>
        <w:r w:rsidR="00D33226">
          <w:rPr>
            <w:noProof/>
            <w:webHidden/>
          </w:rPr>
          <w:tab/>
        </w:r>
        <w:r w:rsidR="00D33226">
          <w:rPr>
            <w:noProof/>
            <w:webHidden/>
          </w:rPr>
          <w:fldChar w:fldCharType="begin"/>
        </w:r>
        <w:r w:rsidR="00D33226">
          <w:rPr>
            <w:noProof/>
            <w:webHidden/>
          </w:rPr>
          <w:instrText xml:space="preserve"> PAGEREF _Toc129645633 \h </w:instrText>
        </w:r>
        <w:r w:rsidR="00D33226">
          <w:rPr>
            <w:noProof/>
            <w:webHidden/>
          </w:rPr>
        </w:r>
        <w:r w:rsidR="00D33226">
          <w:rPr>
            <w:noProof/>
            <w:webHidden/>
          </w:rPr>
          <w:fldChar w:fldCharType="separate"/>
        </w:r>
        <w:r w:rsidR="00D33226">
          <w:rPr>
            <w:noProof/>
            <w:webHidden/>
          </w:rPr>
          <w:t>15</w:t>
        </w:r>
        <w:r w:rsidR="00D33226">
          <w:rPr>
            <w:noProof/>
            <w:webHidden/>
          </w:rPr>
          <w:fldChar w:fldCharType="end"/>
        </w:r>
      </w:hyperlink>
    </w:p>
    <w:p w14:paraId="1AB1235F" w14:textId="09E2BD3F" w:rsidR="00D33226" w:rsidRDefault="00F45997">
      <w:pPr>
        <w:pStyle w:val="Tabledesillustrations"/>
        <w:tabs>
          <w:tab w:val="right" w:leader="dot" w:pos="9016"/>
        </w:tabs>
        <w:rPr>
          <w:rFonts w:eastAsiaTheme="minorEastAsia"/>
          <w:noProof/>
          <w:lang w:eastAsia="fr-FR"/>
        </w:rPr>
      </w:pPr>
      <w:hyperlink w:anchor="_Toc129645634" w:history="1">
        <w:r w:rsidR="00D33226" w:rsidRPr="00647F12">
          <w:rPr>
            <w:rStyle w:val="Lienhypertexte"/>
            <w:noProof/>
          </w:rPr>
          <w:t>Figure</w:t>
        </w:r>
        <w:r w:rsidR="002C00A2">
          <w:rPr>
            <w:rStyle w:val="Lienhypertexte"/>
            <w:noProof/>
          </w:rPr>
          <w:t> </w:t>
        </w:r>
        <w:r w:rsidR="00D33226" w:rsidRPr="00647F12">
          <w:rPr>
            <w:rStyle w:val="Lienhypertexte"/>
            <w:noProof/>
          </w:rPr>
          <w:t>30 règle de connexion</w:t>
        </w:r>
        <w:r w:rsidR="00D33226">
          <w:rPr>
            <w:noProof/>
            <w:webHidden/>
          </w:rPr>
          <w:tab/>
        </w:r>
        <w:r w:rsidR="00D33226">
          <w:rPr>
            <w:noProof/>
            <w:webHidden/>
          </w:rPr>
          <w:fldChar w:fldCharType="begin"/>
        </w:r>
        <w:r w:rsidR="00D33226">
          <w:rPr>
            <w:noProof/>
            <w:webHidden/>
          </w:rPr>
          <w:instrText xml:space="preserve"> PAGEREF _Toc129645634 \h </w:instrText>
        </w:r>
        <w:r w:rsidR="00D33226">
          <w:rPr>
            <w:noProof/>
            <w:webHidden/>
          </w:rPr>
        </w:r>
        <w:r w:rsidR="00D33226">
          <w:rPr>
            <w:noProof/>
            <w:webHidden/>
          </w:rPr>
          <w:fldChar w:fldCharType="separate"/>
        </w:r>
        <w:r w:rsidR="00D33226">
          <w:rPr>
            <w:noProof/>
            <w:webHidden/>
          </w:rPr>
          <w:t>15</w:t>
        </w:r>
        <w:r w:rsidR="00D33226">
          <w:rPr>
            <w:noProof/>
            <w:webHidden/>
          </w:rPr>
          <w:fldChar w:fldCharType="end"/>
        </w:r>
      </w:hyperlink>
    </w:p>
    <w:p w14:paraId="18A6A9FD" w14:textId="6AE73BB0" w:rsidR="00D33226" w:rsidRDefault="00F45997">
      <w:pPr>
        <w:pStyle w:val="Tabledesillustrations"/>
        <w:tabs>
          <w:tab w:val="right" w:leader="dot" w:pos="9016"/>
        </w:tabs>
        <w:rPr>
          <w:rFonts w:eastAsiaTheme="minorEastAsia"/>
          <w:noProof/>
          <w:lang w:eastAsia="fr-FR"/>
        </w:rPr>
      </w:pPr>
      <w:hyperlink r:id="rId82" w:anchor="_Toc129645635" w:history="1">
        <w:r w:rsidR="00D33226" w:rsidRPr="00647F12">
          <w:rPr>
            <w:rStyle w:val="Lienhypertexte"/>
            <w:noProof/>
          </w:rPr>
          <w:t>Figure 31</w:t>
        </w:r>
        <w:r w:rsidR="002C00A2">
          <w:rPr>
            <w:rStyle w:val="Lienhypertexte"/>
            <w:noProof/>
          </w:rPr>
          <w:t> </w:t>
        </w:r>
        <w:r w:rsidR="00D33226" w:rsidRPr="00647F12">
          <w:rPr>
            <w:rStyle w:val="Lienhypertexte"/>
            <w:noProof/>
          </w:rPr>
          <w:t>authentification de VNC Serveur</w:t>
        </w:r>
        <w:r w:rsidR="00D33226">
          <w:rPr>
            <w:noProof/>
            <w:webHidden/>
          </w:rPr>
          <w:tab/>
        </w:r>
        <w:r w:rsidR="00D33226">
          <w:rPr>
            <w:noProof/>
            <w:webHidden/>
          </w:rPr>
          <w:fldChar w:fldCharType="begin"/>
        </w:r>
        <w:r w:rsidR="00D33226">
          <w:rPr>
            <w:noProof/>
            <w:webHidden/>
          </w:rPr>
          <w:instrText xml:space="preserve"> PAGEREF _Toc129645635 \h </w:instrText>
        </w:r>
        <w:r w:rsidR="00D33226">
          <w:rPr>
            <w:noProof/>
            <w:webHidden/>
          </w:rPr>
        </w:r>
        <w:r w:rsidR="00D33226">
          <w:rPr>
            <w:noProof/>
            <w:webHidden/>
          </w:rPr>
          <w:fldChar w:fldCharType="separate"/>
        </w:r>
        <w:r w:rsidR="00D33226">
          <w:rPr>
            <w:noProof/>
            <w:webHidden/>
          </w:rPr>
          <w:t>16</w:t>
        </w:r>
        <w:r w:rsidR="00D33226">
          <w:rPr>
            <w:noProof/>
            <w:webHidden/>
          </w:rPr>
          <w:fldChar w:fldCharType="end"/>
        </w:r>
      </w:hyperlink>
    </w:p>
    <w:p w14:paraId="4CD40469" w14:textId="7BD64895" w:rsidR="00D33226" w:rsidRDefault="00F45997">
      <w:pPr>
        <w:pStyle w:val="Tabledesillustrations"/>
        <w:tabs>
          <w:tab w:val="right" w:leader="dot" w:pos="9016"/>
        </w:tabs>
        <w:rPr>
          <w:rFonts w:eastAsiaTheme="minorEastAsia"/>
          <w:noProof/>
          <w:lang w:eastAsia="fr-FR"/>
        </w:rPr>
      </w:pPr>
      <w:hyperlink r:id="rId83" w:anchor="_Toc129645636" w:history="1">
        <w:r w:rsidR="00D33226" w:rsidRPr="00647F12">
          <w:rPr>
            <w:rStyle w:val="Lienhypertexte"/>
            <w:noProof/>
          </w:rPr>
          <w:t>Figure 32</w:t>
        </w:r>
        <w:r w:rsidR="002C00A2">
          <w:rPr>
            <w:rStyle w:val="Lienhypertexte"/>
            <w:noProof/>
          </w:rPr>
          <w:t> </w:t>
        </w:r>
        <w:r w:rsidR="00D33226" w:rsidRPr="00647F12">
          <w:rPr>
            <w:rStyle w:val="Lienhypertexte"/>
            <w:noProof/>
          </w:rPr>
          <w:t>confirmation de l</w:t>
        </w:r>
        <w:r w:rsidR="002C00A2">
          <w:rPr>
            <w:rStyle w:val="Lienhypertexte"/>
            <w:noProof/>
          </w:rPr>
          <w:t>’</w:t>
        </w:r>
        <w:r w:rsidR="00D33226" w:rsidRPr="00647F12">
          <w:rPr>
            <w:rStyle w:val="Lienhypertexte"/>
            <w:noProof/>
          </w:rPr>
          <w:t>authentification</w:t>
        </w:r>
        <w:r w:rsidR="00D33226">
          <w:rPr>
            <w:noProof/>
            <w:webHidden/>
          </w:rPr>
          <w:tab/>
        </w:r>
        <w:r w:rsidR="00D33226">
          <w:rPr>
            <w:noProof/>
            <w:webHidden/>
          </w:rPr>
          <w:fldChar w:fldCharType="begin"/>
        </w:r>
        <w:r w:rsidR="00D33226">
          <w:rPr>
            <w:noProof/>
            <w:webHidden/>
          </w:rPr>
          <w:instrText xml:space="preserve"> PAGEREF _Toc129645636 \h </w:instrText>
        </w:r>
        <w:r w:rsidR="00D33226">
          <w:rPr>
            <w:noProof/>
            <w:webHidden/>
          </w:rPr>
        </w:r>
        <w:r w:rsidR="00D33226">
          <w:rPr>
            <w:noProof/>
            <w:webHidden/>
          </w:rPr>
          <w:fldChar w:fldCharType="separate"/>
        </w:r>
        <w:r w:rsidR="00D33226">
          <w:rPr>
            <w:noProof/>
            <w:webHidden/>
          </w:rPr>
          <w:t>16</w:t>
        </w:r>
        <w:r w:rsidR="00D33226">
          <w:rPr>
            <w:noProof/>
            <w:webHidden/>
          </w:rPr>
          <w:fldChar w:fldCharType="end"/>
        </w:r>
      </w:hyperlink>
    </w:p>
    <w:p w14:paraId="7CB9FE24" w14:textId="6965FF6D" w:rsidR="00D33226" w:rsidRDefault="00F45997">
      <w:pPr>
        <w:pStyle w:val="Tabledesillustrations"/>
        <w:tabs>
          <w:tab w:val="right" w:leader="dot" w:pos="9016"/>
        </w:tabs>
        <w:rPr>
          <w:rFonts w:eastAsiaTheme="minorEastAsia"/>
          <w:noProof/>
          <w:lang w:eastAsia="fr-FR"/>
        </w:rPr>
      </w:pPr>
      <w:hyperlink w:anchor="_Toc129645637" w:history="1">
        <w:r w:rsidR="00D33226" w:rsidRPr="00647F12">
          <w:rPr>
            <w:rStyle w:val="Lienhypertexte"/>
            <w:noProof/>
          </w:rPr>
          <w:t>Figure</w:t>
        </w:r>
        <w:r w:rsidR="002C00A2">
          <w:rPr>
            <w:rStyle w:val="Lienhypertexte"/>
            <w:noProof/>
          </w:rPr>
          <w:t> </w:t>
        </w:r>
        <w:r w:rsidR="00D33226" w:rsidRPr="00647F12">
          <w:rPr>
            <w:rStyle w:val="Lienhypertexte"/>
            <w:noProof/>
          </w:rPr>
          <w:t>33 transfert de fichier</w:t>
        </w:r>
        <w:r w:rsidR="00D33226">
          <w:rPr>
            <w:noProof/>
            <w:webHidden/>
          </w:rPr>
          <w:tab/>
        </w:r>
        <w:r w:rsidR="00D33226">
          <w:rPr>
            <w:noProof/>
            <w:webHidden/>
          </w:rPr>
          <w:fldChar w:fldCharType="begin"/>
        </w:r>
        <w:r w:rsidR="00D33226">
          <w:rPr>
            <w:noProof/>
            <w:webHidden/>
          </w:rPr>
          <w:instrText xml:space="preserve"> PAGEREF _Toc129645637 \h </w:instrText>
        </w:r>
        <w:r w:rsidR="00D33226">
          <w:rPr>
            <w:noProof/>
            <w:webHidden/>
          </w:rPr>
        </w:r>
        <w:r w:rsidR="00D33226">
          <w:rPr>
            <w:noProof/>
            <w:webHidden/>
          </w:rPr>
          <w:fldChar w:fldCharType="separate"/>
        </w:r>
        <w:r w:rsidR="00D33226">
          <w:rPr>
            <w:noProof/>
            <w:webHidden/>
          </w:rPr>
          <w:t>16</w:t>
        </w:r>
        <w:r w:rsidR="00D33226">
          <w:rPr>
            <w:noProof/>
            <w:webHidden/>
          </w:rPr>
          <w:fldChar w:fldCharType="end"/>
        </w:r>
      </w:hyperlink>
    </w:p>
    <w:p w14:paraId="0657AEA8" w14:textId="5BED3947" w:rsidR="00D33226" w:rsidRDefault="00F45997">
      <w:pPr>
        <w:pStyle w:val="Tabledesillustrations"/>
        <w:tabs>
          <w:tab w:val="right" w:leader="dot" w:pos="9016"/>
        </w:tabs>
        <w:rPr>
          <w:rFonts w:eastAsiaTheme="minorEastAsia"/>
          <w:noProof/>
          <w:lang w:eastAsia="fr-FR"/>
        </w:rPr>
      </w:pPr>
      <w:hyperlink w:anchor="_Toc129645638" w:history="1">
        <w:r w:rsidR="00D33226" w:rsidRPr="00647F12">
          <w:rPr>
            <w:rStyle w:val="Lienhypertexte"/>
            <w:noProof/>
          </w:rPr>
          <w:t>Figure 34</w:t>
        </w:r>
        <w:r w:rsidR="002C00A2">
          <w:rPr>
            <w:rStyle w:val="Lienhypertexte"/>
            <w:noProof/>
          </w:rPr>
          <w:t> </w:t>
        </w:r>
        <w:r w:rsidR="00D33226" w:rsidRPr="00647F12">
          <w:rPr>
            <w:rStyle w:val="Lienhypertexte"/>
            <w:noProof/>
          </w:rPr>
          <w:t>vérification du transfert de fichier</w:t>
        </w:r>
        <w:r w:rsidR="00D33226">
          <w:rPr>
            <w:noProof/>
            <w:webHidden/>
          </w:rPr>
          <w:tab/>
        </w:r>
        <w:r w:rsidR="00D33226">
          <w:rPr>
            <w:noProof/>
            <w:webHidden/>
          </w:rPr>
          <w:fldChar w:fldCharType="begin"/>
        </w:r>
        <w:r w:rsidR="00D33226">
          <w:rPr>
            <w:noProof/>
            <w:webHidden/>
          </w:rPr>
          <w:instrText xml:space="preserve"> PAGEREF _Toc129645638 \h </w:instrText>
        </w:r>
        <w:r w:rsidR="00D33226">
          <w:rPr>
            <w:noProof/>
            <w:webHidden/>
          </w:rPr>
        </w:r>
        <w:r w:rsidR="00D33226">
          <w:rPr>
            <w:noProof/>
            <w:webHidden/>
          </w:rPr>
          <w:fldChar w:fldCharType="separate"/>
        </w:r>
        <w:r w:rsidR="00D33226">
          <w:rPr>
            <w:noProof/>
            <w:webHidden/>
          </w:rPr>
          <w:t>17</w:t>
        </w:r>
        <w:r w:rsidR="00D33226">
          <w:rPr>
            <w:noProof/>
            <w:webHidden/>
          </w:rPr>
          <w:fldChar w:fldCharType="end"/>
        </w:r>
      </w:hyperlink>
    </w:p>
    <w:p w14:paraId="6CD41502" w14:textId="478C5746" w:rsidR="00D33226" w:rsidRDefault="00F45997">
      <w:pPr>
        <w:pStyle w:val="Tabledesillustrations"/>
        <w:tabs>
          <w:tab w:val="right" w:leader="dot" w:pos="9016"/>
        </w:tabs>
        <w:rPr>
          <w:rFonts w:eastAsiaTheme="minorEastAsia"/>
          <w:noProof/>
          <w:lang w:eastAsia="fr-FR"/>
        </w:rPr>
      </w:pPr>
      <w:hyperlink w:anchor="_Toc129645639" w:history="1">
        <w:r w:rsidR="00D33226" w:rsidRPr="00647F12">
          <w:rPr>
            <w:rStyle w:val="Lienhypertexte"/>
            <w:noProof/>
          </w:rPr>
          <w:t>Figure 29</w:t>
        </w:r>
        <w:r w:rsidR="002C00A2">
          <w:rPr>
            <w:rStyle w:val="Lienhypertexte"/>
            <w:noProof/>
          </w:rPr>
          <w:t> </w:t>
        </w:r>
        <w:r w:rsidR="00D33226" w:rsidRPr="00647F12">
          <w:rPr>
            <w:rStyle w:val="Lienhypertexte"/>
            <w:noProof/>
          </w:rPr>
          <w:t>installation de UltraVNC</w:t>
        </w:r>
        <w:r w:rsidR="00D33226">
          <w:rPr>
            <w:noProof/>
            <w:webHidden/>
          </w:rPr>
          <w:tab/>
        </w:r>
        <w:r w:rsidR="00D33226">
          <w:rPr>
            <w:noProof/>
            <w:webHidden/>
          </w:rPr>
          <w:fldChar w:fldCharType="begin"/>
        </w:r>
        <w:r w:rsidR="00D33226">
          <w:rPr>
            <w:noProof/>
            <w:webHidden/>
          </w:rPr>
          <w:instrText xml:space="preserve"> PAGEREF _Toc129645639 \h </w:instrText>
        </w:r>
        <w:r w:rsidR="00D33226">
          <w:rPr>
            <w:noProof/>
            <w:webHidden/>
          </w:rPr>
        </w:r>
        <w:r w:rsidR="00D33226">
          <w:rPr>
            <w:noProof/>
            <w:webHidden/>
          </w:rPr>
          <w:fldChar w:fldCharType="separate"/>
        </w:r>
        <w:r w:rsidR="00D33226">
          <w:rPr>
            <w:noProof/>
            <w:webHidden/>
          </w:rPr>
          <w:t>17</w:t>
        </w:r>
        <w:r w:rsidR="00D33226">
          <w:rPr>
            <w:noProof/>
            <w:webHidden/>
          </w:rPr>
          <w:fldChar w:fldCharType="end"/>
        </w:r>
      </w:hyperlink>
    </w:p>
    <w:p w14:paraId="1F36CD7D" w14:textId="19D90A68" w:rsidR="00D33226" w:rsidRDefault="00F45997">
      <w:pPr>
        <w:pStyle w:val="Tabledesillustrations"/>
        <w:tabs>
          <w:tab w:val="right" w:leader="dot" w:pos="9016"/>
        </w:tabs>
        <w:rPr>
          <w:rFonts w:eastAsiaTheme="minorEastAsia"/>
          <w:noProof/>
          <w:lang w:eastAsia="fr-FR"/>
        </w:rPr>
      </w:pPr>
      <w:hyperlink w:anchor="_Toc129645640" w:history="1">
        <w:r w:rsidR="00D33226" w:rsidRPr="00647F12">
          <w:rPr>
            <w:rStyle w:val="Lienhypertexte"/>
            <w:noProof/>
          </w:rPr>
          <w:t>Figure 30</w:t>
        </w:r>
        <w:r w:rsidR="002C00A2">
          <w:rPr>
            <w:rStyle w:val="Lienhypertexte"/>
            <w:noProof/>
          </w:rPr>
          <w:t> </w:t>
        </w:r>
        <w:r w:rsidR="00D33226" w:rsidRPr="00647F12">
          <w:rPr>
            <w:rStyle w:val="Lienhypertexte"/>
            <w:noProof/>
          </w:rPr>
          <w:t>configuration de UltraVNC</w:t>
        </w:r>
        <w:r w:rsidR="00D33226">
          <w:rPr>
            <w:noProof/>
            <w:webHidden/>
          </w:rPr>
          <w:tab/>
        </w:r>
        <w:r w:rsidR="00D33226">
          <w:rPr>
            <w:noProof/>
            <w:webHidden/>
          </w:rPr>
          <w:fldChar w:fldCharType="begin"/>
        </w:r>
        <w:r w:rsidR="00D33226">
          <w:rPr>
            <w:noProof/>
            <w:webHidden/>
          </w:rPr>
          <w:instrText xml:space="preserve"> PAGEREF _Toc129645640 \h </w:instrText>
        </w:r>
        <w:r w:rsidR="00D33226">
          <w:rPr>
            <w:noProof/>
            <w:webHidden/>
          </w:rPr>
        </w:r>
        <w:r w:rsidR="00D33226">
          <w:rPr>
            <w:noProof/>
            <w:webHidden/>
          </w:rPr>
          <w:fldChar w:fldCharType="separate"/>
        </w:r>
        <w:r w:rsidR="00D33226">
          <w:rPr>
            <w:noProof/>
            <w:webHidden/>
          </w:rPr>
          <w:t>18</w:t>
        </w:r>
        <w:r w:rsidR="00D33226">
          <w:rPr>
            <w:noProof/>
            <w:webHidden/>
          </w:rPr>
          <w:fldChar w:fldCharType="end"/>
        </w:r>
      </w:hyperlink>
    </w:p>
    <w:p w14:paraId="1475ED49" w14:textId="1C2060CC" w:rsidR="00D33226" w:rsidRDefault="00F45997">
      <w:pPr>
        <w:pStyle w:val="Tabledesillustrations"/>
        <w:tabs>
          <w:tab w:val="right" w:leader="dot" w:pos="9016"/>
        </w:tabs>
        <w:rPr>
          <w:rFonts w:eastAsiaTheme="minorEastAsia"/>
          <w:noProof/>
          <w:lang w:eastAsia="fr-FR"/>
        </w:rPr>
      </w:pPr>
      <w:hyperlink r:id="rId84" w:anchor="_Toc129645641" w:history="1">
        <w:r w:rsidR="00D33226" w:rsidRPr="00647F12">
          <w:rPr>
            <w:rStyle w:val="Lienhypertexte"/>
            <w:noProof/>
          </w:rPr>
          <w:t>Figure</w:t>
        </w:r>
        <w:r w:rsidR="002C00A2">
          <w:rPr>
            <w:rStyle w:val="Lienhypertexte"/>
            <w:noProof/>
          </w:rPr>
          <w:t> </w:t>
        </w:r>
        <w:r w:rsidR="00D33226" w:rsidRPr="00647F12">
          <w:rPr>
            <w:rStyle w:val="Lienhypertexte"/>
            <w:noProof/>
          </w:rPr>
          <w:t>31 transfert de fichier</w:t>
        </w:r>
        <w:r w:rsidR="00D33226">
          <w:rPr>
            <w:noProof/>
            <w:webHidden/>
          </w:rPr>
          <w:tab/>
        </w:r>
        <w:r w:rsidR="00D33226">
          <w:rPr>
            <w:noProof/>
            <w:webHidden/>
          </w:rPr>
          <w:fldChar w:fldCharType="begin"/>
        </w:r>
        <w:r w:rsidR="00D33226">
          <w:rPr>
            <w:noProof/>
            <w:webHidden/>
          </w:rPr>
          <w:instrText xml:space="preserve"> PAGEREF _Toc129645641 \h </w:instrText>
        </w:r>
        <w:r w:rsidR="00D33226">
          <w:rPr>
            <w:noProof/>
            <w:webHidden/>
          </w:rPr>
        </w:r>
        <w:r w:rsidR="00D33226">
          <w:rPr>
            <w:noProof/>
            <w:webHidden/>
          </w:rPr>
          <w:fldChar w:fldCharType="separate"/>
        </w:r>
        <w:r w:rsidR="00D33226">
          <w:rPr>
            <w:noProof/>
            <w:webHidden/>
          </w:rPr>
          <w:t>18</w:t>
        </w:r>
        <w:r w:rsidR="00D33226">
          <w:rPr>
            <w:noProof/>
            <w:webHidden/>
          </w:rPr>
          <w:fldChar w:fldCharType="end"/>
        </w:r>
      </w:hyperlink>
    </w:p>
    <w:p w14:paraId="0B1CB7D4" w14:textId="28B869B7" w:rsidR="00D33226" w:rsidRDefault="00F45997">
      <w:pPr>
        <w:pStyle w:val="Tabledesillustrations"/>
        <w:tabs>
          <w:tab w:val="right" w:leader="dot" w:pos="9016"/>
        </w:tabs>
        <w:rPr>
          <w:rFonts w:eastAsiaTheme="minorEastAsia"/>
          <w:noProof/>
          <w:lang w:eastAsia="fr-FR"/>
        </w:rPr>
      </w:pPr>
      <w:hyperlink w:anchor="_Toc129645642" w:history="1">
        <w:r w:rsidR="00D33226" w:rsidRPr="00647F12">
          <w:rPr>
            <w:rStyle w:val="Lienhypertexte"/>
            <w:noProof/>
          </w:rPr>
          <w:t>Figure 35</w:t>
        </w:r>
        <w:r w:rsidR="002C00A2">
          <w:rPr>
            <w:rStyle w:val="Lienhypertexte"/>
            <w:noProof/>
          </w:rPr>
          <w:t> </w:t>
        </w:r>
        <w:r w:rsidR="00D33226" w:rsidRPr="00647F12">
          <w:rPr>
            <w:rStyle w:val="Lienhypertexte"/>
            <w:noProof/>
          </w:rPr>
          <w:t>configuration de l</w:t>
        </w:r>
        <w:r w:rsidR="002C00A2">
          <w:rPr>
            <w:rStyle w:val="Lienhypertexte"/>
            <w:noProof/>
          </w:rPr>
          <w:t>’</w:t>
        </w:r>
        <w:r w:rsidR="00D33226" w:rsidRPr="00647F12">
          <w:rPr>
            <w:rStyle w:val="Lienhypertexte"/>
            <w:noProof/>
          </w:rPr>
          <w:t>outil</w:t>
        </w:r>
        <w:r w:rsidR="00D33226">
          <w:rPr>
            <w:noProof/>
            <w:webHidden/>
          </w:rPr>
          <w:tab/>
        </w:r>
        <w:r w:rsidR="00D33226">
          <w:rPr>
            <w:noProof/>
            <w:webHidden/>
          </w:rPr>
          <w:fldChar w:fldCharType="begin"/>
        </w:r>
        <w:r w:rsidR="00D33226">
          <w:rPr>
            <w:noProof/>
            <w:webHidden/>
          </w:rPr>
          <w:instrText xml:space="preserve"> PAGEREF _Toc129645642 \h </w:instrText>
        </w:r>
        <w:r w:rsidR="00D33226">
          <w:rPr>
            <w:noProof/>
            <w:webHidden/>
          </w:rPr>
        </w:r>
        <w:r w:rsidR="00D33226">
          <w:rPr>
            <w:noProof/>
            <w:webHidden/>
          </w:rPr>
          <w:fldChar w:fldCharType="separate"/>
        </w:r>
        <w:r w:rsidR="00D33226">
          <w:rPr>
            <w:noProof/>
            <w:webHidden/>
          </w:rPr>
          <w:t>19</w:t>
        </w:r>
        <w:r w:rsidR="00D33226">
          <w:rPr>
            <w:noProof/>
            <w:webHidden/>
          </w:rPr>
          <w:fldChar w:fldCharType="end"/>
        </w:r>
      </w:hyperlink>
    </w:p>
    <w:p w14:paraId="67C4FD3B" w14:textId="648B6735" w:rsidR="00D33226" w:rsidRDefault="00F45997">
      <w:pPr>
        <w:pStyle w:val="Tabledesillustrations"/>
        <w:tabs>
          <w:tab w:val="right" w:leader="dot" w:pos="9016"/>
        </w:tabs>
        <w:rPr>
          <w:rFonts w:eastAsiaTheme="minorEastAsia"/>
          <w:noProof/>
          <w:lang w:eastAsia="fr-FR"/>
        </w:rPr>
      </w:pPr>
      <w:hyperlink w:anchor="_Toc129645643" w:history="1">
        <w:r w:rsidR="00D33226" w:rsidRPr="00647F12">
          <w:rPr>
            <w:rStyle w:val="Lienhypertexte"/>
            <w:noProof/>
          </w:rPr>
          <w:t>Figure 36</w:t>
        </w:r>
        <w:r w:rsidR="002C00A2">
          <w:rPr>
            <w:rStyle w:val="Lienhypertexte"/>
            <w:noProof/>
          </w:rPr>
          <w:t> </w:t>
        </w:r>
        <w:r w:rsidR="00D33226" w:rsidRPr="00647F12">
          <w:rPr>
            <w:rStyle w:val="Lienhypertexte"/>
            <w:noProof/>
          </w:rPr>
          <w:t>installation de l</w:t>
        </w:r>
        <w:r w:rsidR="002C00A2">
          <w:rPr>
            <w:rStyle w:val="Lienhypertexte"/>
            <w:noProof/>
          </w:rPr>
          <w:t>’</w:t>
        </w:r>
        <w:r w:rsidR="00D33226" w:rsidRPr="00647F12">
          <w:rPr>
            <w:rStyle w:val="Lienhypertexte"/>
            <w:noProof/>
          </w:rPr>
          <w:t>extension</w:t>
        </w:r>
        <w:r w:rsidR="00D33226">
          <w:rPr>
            <w:noProof/>
            <w:webHidden/>
          </w:rPr>
          <w:tab/>
        </w:r>
        <w:r w:rsidR="00D33226">
          <w:rPr>
            <w:noProof/>
            <w:webHidden/>
          </w:rPr>
          <w:fldChar w:fldCharType="begin"/>
        </w:r>
        <w:r w:rsidR="00D33226">
          <w:rPr>
            <w:noProof/>
            <w:webHidden/>
          </w:rPr>
          <w:instrText xml:space="preserve"> PAGEREF _Toc129645643 \h </w:instrText>
        </w:r>
        <w:r w:rsidR="00D33226">
          <w:rPr>
            <w:noProof/>
            <w:webHidden/>
          </w:rPr>
        </w:r>
        <w:r w:rsidR="00D33226">
          <w:rPr>
            <w:noProof/>
            <w:webHidden/>
          </w:rPr>
          <w:fldChar w:fldCharType="separate"/>
        </w:r>
        <w:r w:rsidR="00D33226">
          <w:rPr>
            <w:noProof/>
            <w:webHidden/>
          </w:rPr>
          <w:t>19</w:t>
        </w:r>
        <w:r w:rsidR="00D33226">
          <w:rPr>
            <w:noProof/>
            <w:webHidden/>
          </w:rPr>
          <w:fldChar w:fldCharType="end"/>
        </w:r>
      </w:hyperlink>
    </w:p>
    <w:p w14:paraId="0B33A9A3" w14:textId="04F6FF8D" w:rsidR="00D33226" w:rsidRDefault="00F45997">
      <w:pPr>
        <w:pStyle w:val="Tabledesillustrations"/>
        <w:tabs>
          <w:tab w:val="right" w:leader="dot" w:pos="9016"/>
        </w:tabs>
        <w:rPr>
          <w:rFonts w:eastAsiaTheme="minorEastAsia"/>
          <w:noProof/>
          <w:lang w:eastAsia="fr-FR"/>
        </w:rPr>
      </w:pPr>
      <w:hyperlink w:anchor="_Toc129645644" w:history="1">
        <w:r w:rsidR="00D33226" w:rsidRPr="00647F12">
          <w:rPr>
            <w:rStyle w:val="Lienhypertexte"/>
            <w:noProof/>
          </w:rPr>
          <w:t>Figure</w:t>
        </w:r>
        <w:r w:rsidR="002C00A2">
          <w:rPr>
            <w:rStyle w:val="Lienhypertexte"/>
            <w:noProof/>
          </w:rPr>
          <w:t> </w:t>
        </w:r>
        <w:r w:rsidR="00D33226" w:rsidRPr="00647F12">
          <w:rPr>
            <w:rStyle w:val="Lienhypertexte"/>
            <w:noProof/>
          </w:rPr>
          <w:t>37 demande de prise de contrôle</w:t>
        </w:r>
        <w:r w:rsidR="00D33226">
          <w:rPr>
            <w:noProof/>
            <w:webHidden/>
          </w:rPr>
          <w:tab/>
        </w:r>
        <w:r w:rsidR="00D33226">
          <w:rPr>
            <w:noProof/>
            <w:webHidden/>
          </w:rPr>
          <w:fldChar w:fldCharType="begin"/>
        </w:r>
        <w:r w:rsidR="00D33226">
          <w:rPr>
            <w:noProof/>
            <w:webHidden/>
          </w:rPr>
          <w:instrText xml:space="preserve"> PAGEREF _Toc129645644 \h </w:instrText>
        </w:r>
        <w:r w:rsidR="00D33226">
          <w:rPr>
            <w:noProof/>
            <w:webHidden/>
          </w:rPr>
        </w:r>
        <w:r w:rsidR="00D33226">
          <w:rPr>
            <w:noProof/>
            <w:webHidden/>
          </w:rPr>
          <w:fldChar w:fldCharType="separate"/>
        </w:r>
        <w:r w:rsidR="00D33226">
          <w:rPr>
            <w:noProof/>
            <w:webHidden/>
          </w:rPr>
          <w:t>19</w:t>
        </w:r>
        <w:r w:rsidR="00D33226">
          <w:rPr>
            <w:noProof/>
            <w:webHidden/>
          </w:rPr>
          <w:fldChar w:fldCharType="end"/>
        </w:r>
      </w:hyperlink>
    </w:p>
    <w:p w14:paraId="57FF8697" w14:textId="3E24FE0C" w:rsidR="00D33226" w:rsidRDefault="00F45997">
      <w:pPr>
        <w:pStyle w:val="Tabledesillustrations"/>
        <w:tabs>
          <w:tab w:val="right" w:leader="dot" w:pos="9016"/>
        </w:tabs>
        <w:rPr>
          <w:rFonts w:eastAsiaTheme="minorEastAsia"/>
          <w:noProof/>
          <w:lang w:eastAsia="fr-FR"/>
        </w:rPr>
      </w:pPr>
      <w:hyperlink w:anchor="_Toc129645645" w:history="1">
        <w:r w:rsidR="00D33226" w:rsidRPr="00647F12">
          <w:rPr>
            <w:rStyle w:val="Lienhypertexte"/>
            <w:noProof/>
          </w:rPr>
          <w:t>Figure 38</w:t>
        </w:r>
        <w:r w:rsidR="002C00A2">
          <w:rPr>
            <w:rStyle w:val="Lienhypertexte"/>
            <w:noProof/>
          </w:rPr>
          <w:t> </w:t>
        </w:r>
        <w:r w:rsidR="00D33226" w:rsidRPr="00647F12">
          <w:rPr>
            <w:rStyle w:val="Lienhypertexte"/>
            <w:noProof/>
          </w:rPr>
          <w:t>connexion avec le code</w:t>
        </w:r>
        <w:r w:rsidR="00D33226">
          <w:rPr>
            <w:noProof/>
            <w:webHidden/>
          </w:rPr>
          <w:tab/>
        </w:r>
        <w:r w:rsidR="00D33226">
          <w:rPr>
            <w:noProof/>
            <w:webHidden/>
          </w:rPr>
          <w:fldChar w:fldCharType="begin"/>
        </w:r>
        <w:r w:rsidR="00D33226">
          <w:rPr>
            <w:noProof/>
            <w:webHidden/>
          </w:rPr>
          <w:instrText xml:space="preserve"> PAGEREF _Toc129645645 \h </w:instrText>
        </w:r>
        <w:r w:rsidR="00D33226">
          <w:rPr>
            <w:noProof/>
            <w:webHidden/>
          </w:rPr>
        </w:r>
        <w:r w:rsidR="00D33226">
          <w:rPr>
            <w:noProof/>
            <w:webHidden/>
          </w:rPr>
          <w:fldChar w:fldCharType="separate"/>
        </w:r>
        <w:r w:rsidR="00D33226">
          <w:rPr>
            <w:noProof/>
            <w:webHidden/>
          </w:rPr>
          <w:t>20</w:t>
        </w:r>
        <w:r w:rsidR="00D33226">
          <w:rPr>
            <w:noProof/>
            <w:webHidden/>
          </w:rPr>
          <w:fldChar w:fldCharType="end"/>
        </w:r>
      </w:hyperlink>
    </w:p>
    <w:p w14:paraId="00DB276D" w14:textId="7F56E5F6" w:rsidR="00D33226" w:rsidRDefault="00F45997">
      <w:pPr>
        <w:pStyle w:val="Tabledesillustrations"/>
        <w:tabs>
          <w:tab w:val="right" w:leader="dot" w:pos="9016"/>
        </w:tabs>
        <w:rPr>
          <w:rFonts w:eastAsiaTheme="minorEastAsia"/>
          <w:noProof/>
          <w:lang w:eastAsia="fr-FR"/>
        </w:rPr>
      </w:pPr>
      <w:hyperlink w:anchor="_Toc129645646" w:history="1">
        <w:r w:rsidR="00D33226" w:rsidRPr="00647F12">
          <w:rPr>
            <w:rStyle w:val="Lienhypertexte"/>
            <w:noProof/>
          </w:rPr>
          <w:t>Figure</w:t>
        </w:r>
        <w:r w:rsidR="002C00A2">
          <w:rPr>
            <w:rStyle w:val="Lienhypertexte"/>
            <w:noProof/>
          </w:rPr>
          <w:t> </w:t>
        </w:r>
        <w:r w:rsidR="00D33226" w:rsidRPr="00647F12">
          <w:rPr>
            <w:rStyle w:val="Lienhypertexte"/>
            <w:noProof/>
          </w:rPr>
          <w:t>39 sélectionner le compte</w:t>
        </w:r>
        <w:r w:rsidR="00D33226">
          <w:rPr>
            <w:noProof/>
            <w:webHidden/>
          </w:rPr>
          <w:tab/>
        </w:r>
        <w:r w:rsidR="00D33226">
          <w:rPr>
            <w:noProof/>
            <w:webHidden/>
          </w:rPr>
          <w:fldChar w:fldCharType="begin"/>
        </w:r>
        <w:r w:rsidR="00D33226">
          <w:rPr>
            <w:noProof/>
            <w:webHidden/>
          </w:rPr>
          <w:instrText xml:space="preserve"> PAGEREF _Toc129645646 \h </w:instrText>
        </w:r>
        <w:r w:rsidR="00D33226">
          <w:rPr>
            <w:noProof/>
            <w:webHidden/>
          </w:rPr>
        </w:r>
        <w:r w:rsidR="00D33226">
          <w:rPr>
            <w:noProof/>
            <w:webHidden/>
          </w:rPr>
          <w:fldChar w:fldCharType="separate"/>
        </w:r>
        <w:r w:rsidR="00D33226">
          <w:rPr>
            <w:noProof/>
            <w:webHidden/>
          </w:rPr>
          <w:t>20</w:t>
        </w:r>
        <w:r w:rsidR="00D33226">
          <w:rPr>
            <w:noProof/>
            <w:webHidden/>
          </w:rPr>
          <w:fldChar w:fldCharType="end"/>
        </w:r>
      </w:hyperlink>
    </w:p>
    <w:p w14:paraId="72842888" w14:textId="5E1CC272" w:rsidR="00D33226" w:rsidRDefault="00F45997">
      <w:pPr>
        <w:pStyle w:val="Tabledesillustrations"/>
        <w:tabs>
          <w:tab w:val="right" w:leader="dot" w:pos="9016"/>
        </w:tabs>
        <w:rPr>
          <w:rFonts w:eastAsiaTheme="minorEastAsia"/>
          <w:noProof/>
          <w:lang w:eastAsia="fr-FR"/>
        </w:rPr>
      </w:pPr>
      <w:hyperlink w:anchor="_Toc129645647" w:history="1">
        <w:r w:rsidR="00D33226" w:rsidRPr="00647F12">
          <w:rPr>
            <w:rStyle w:val="Lienhypertexte"/>
            <w:noProof/>
          </w:rPr>
          <w:t>Figure</w:t>
        </w:r>
        <w:r w:rsidR="002C00A2">
          <w:rPr>
            <w:rStyle w:val="Lienhypertexte"/>
            <w:noProof/>
          </w:rPr>
          <w:t> </w:t>
        </w:r>
        <w:r w:rsidR="00D33226" w:rsidRPr="00647F12">
          <w:rPr>
            <w:rStyle w:val="Lienhypertexte"/>
            <w:noProof/>
          </w:rPr>
          <w:t>40 prise en main réussi</w:t>
        </w:r>
        <w:r w:rsidR="00D33226">
          <w:rPr>
            <w:noProof/>
            <w:webHidden/>
          </w:rPr>
          <w:tab/>
        </w:r>
        <w:r w:rsidR="00D33226">
          <w:rPr>
            <w:noProof/>
            <w:webHidden/>
          </w:rPr>
          <w:fldChar w:fldCharType="begin"/>
        </w:r>
        <w:r w:rsidR="00D33226">
          <w:rPr>
            <w:noProof/>
            <w:webHidden/>
          </w:rPr>
          <w:instrText xml:space="preserve"> PAGEREF _Toc129645647 \h </w:instrText>
        </w:r>
        <w:r w:rsidR="00D33226">
          <w:rPr>
            <w:noProof/>
            <w:webHidden/>
          </w:rPr>
        </w:r>
        <w:r w:rsidR="00D33226">
          <w:rPr>
            <w:noProof/>
            <w:webHidden/>
          </w:rPr>
          <w:fldChar w:fldCharType="separate"/>
        </w:r>
        <w:r w:rsidR="00D33226">
          <w:rPr>
            <w:noProof/>
            <w:webHidden/>
          </w:rPr>
          <w:t>20</w:t>
        </w:r>
        <w:r w:rsidR="00D33226">
          <w:rPr>
            <w:noProof/>
            <w:webHidden/>
          </w:rPr>
          <w:fldChar w:fldCharType="end"/>
        </w:r>
      </w:hyperlink>
    </w:p>
    <w:p w14:paraId="5313E27E" w14:textId="35211A4B" w:rsidR="00D33226" w:rsidRDefault="00F45997">
      <w:pPr>
        <w:pStyle w:val="Tabledesillustrations"/>
        <w:tabs>
          <w:tab w:val="right" w:leader="dot" w:pos="9016"/>
        </w:tabs>
        <w:rPr>
          <w:rFonts w:eastAsiaTheme="minorEastAsia"/>
          <w:noProof/>
          <w:lang w:eastAsia="fr-FR"/>
        </w:rPr>
      </w:pPr>
      <w:hyperlink w:anchor="_Toc129645648" w:history="1">
        <w:r w:rsidR="00D33226" w:rsidRPr="00647F12">
          <w:rPr>
            <w:rStyle w:val="Lienhypertexte"/>
            <w:noProof/>
          </w:rPr>
          <w:t>Figure 41</w:t>
        </w:r>
        <w:r w:rsidR="002C00A2">
          <w:rPr>
            <w:rStyle w:val="Lienhypertexte"/>
            <w:noProof/>
          </w:rPr>
          <w:t> </w:t>
        </w:r>
        <w:r w:rsidR="00D33226" w:rsidRPr="00647F12">
          <w:rPr>
            <w:rStyle w:val="Lienhypertexte"/>
            <w:noProof/>
          </w:rPr>
          <w:t>obtention des codes de connexion</w:t>
        </w:r>
        <w:r w:rsidR="00D33226">
          <w:rPr>
            <w:noProof/>
            <w:webHidden/>
          </w:rPr>
          <w:tab/>
        </w:r>
        <w:r w:rsidR="00D33226">
          <w:rPr>
            <w:noProof/>
            <w:webHidden/>
          </w:rPr>
          <w:fldChar w:fldCharType="begin"/>
        </w:r>
        <w:r w:rsidR="00D33226">
          <w:rPr>
            <w:noProof/>
            <w:webHidden/>
          </w:rPr>
          <w:instrText xml:space="preserve"> PAGEREF _Toc129645648 \h </w:instrText>
        </w:r>
        <w:r w:rsidR="00D33226">
          <w:rPr>
            <w:noProof/>
            <w:webHidden/>
          </w:rPr>
        </w:r>
        <w:r w:rsidR="00D33226">
          <w:rPr>
            <w:noProof/>
            <w:webHidden/>
          </w:rPr>
          <w:fldChar w:fldCharType="separate"/>
        </w:r>
        <w:r w:rsidR="00D33226">
          <w:rPr>
            <w:noProof/>
            <w:webHidden/>
          </w:rPr>
          <w:t>21</w:t>
        </w:r>
        <w:r w:rsidR="00D33226">
          <w:rPr>
            <w:noProof/>
            <w:webHidden/>
          </w:rPr>
          <w:fldChar w:fldCharType="end"/>
        </w:r>
      </w:hyperlink>
    </w:p>
    <w:p w14:paraId="3CE4CF2B" w14:textId="0F5391BE" w:rsidR="00D33226" w:rsidRDefault="00F45997">
      <w:pPr>
        <w:pStyle w:val="Tabledesillustrations"/>
        <w:tabs>
          <w:tab w:val="right" w:leader="dot" w:pos="9016"/>
        </w:tabs>
        <w:rPr>
          <w:rFonts w:eastAsiaTheme="minorEastAsia"/>
          <w:noProof/>
          <w:lang w:eastAsia="fr-FR"/>
        </w:rPr>
      </w:pPr>
      <w:hyperlink w:anchor="_Toc129645649" w:history="1">
        <w:r w:rsidR="00D33226" w:rsidRPr="00647F12">
          <w:rPr>
            <w:rStyle w:val="Lienhypertexte"/>
            <w:noProof/>
          </w:rPr>
          <w:t>Figure 42</w:t>
        </w:r>
        <w:r w:rsidR="002C00A2">
          <w:rPr>
            <w:rStyle w:val="Lienhypertexte"/>
            <w:noProof/>
          </w:rPr>
          <w:t> </w:t>
        </w:r>
        <w:r w:rsidR="00D33226" w:rsidRPr="00647F12">
          <w:rPr>
            <w:rStyle w:val="Lienhypertexte"/>
            <w:noProof/>
          </w:rPr>
          <w:t>connexion au pc</w:t>
        </w:r>
        <w:r w:rsidR="00D33226">
          <w:rPr>
            <w:noProof/>
            <w:webHidden/>
          </w:rPr>
          <w:tab/>
        </w:r>
        <w:r w:rsidR="00D33226">
          <w:rPr>
            <w:noProof/>
            <w:webHidden/>
          </w:rPr>
          <w:fldChar w:fldCharType="begin"/>
        </w:r>
        <w:r w:rsidR="00D33226">
          <w:rPr>
            <w:noProof/>
            <w:webHidden/>
          </w:rPr>
          <w:instrText xml:space="preserve"> PAGEREF _Toc129645649 \h </w:instrText>
        </w:r>
        <w:r w:rsidR="00D33226">
          <w:rPr>
            <w:noProof/>
            <w:webHidden/>
          </w:rPr>
        </w:r>
        <w:r w:rsidR="00D33226">
          <w:rPr>
            <w:noProof/>
            <w:webHidden/>
          </w:rPr>
          <w:fldChar w:fldCharType="separate"/>
        </w:r>
        <w:r w:rsidR="00D33226">
          <w:rPr>
            <w:noProof/>
            <w:webHidden/>
          </w:rPr>
          <w:t>21</w:t>
        </w:r>
        <w:r w:rsidR="00D33226">
          <w:rPr>
            <w:noProof/>
            <w:webHidden/>
          </w:rPr>
          <w:fldChar w:fldCharType="end"/>
        </w:r>
      </w:hyperlink>
    </w:p>
    <w:p w14:paraId="30EC84D5" w14:textId="7FCB0F38" w:rsidR="00D33226" w:rsidRDefault="00F45997">
      <w:pPr>
        <w:pStyle w:val="Tabledesillustrations"/>
        <w:tabs>
          <w:tab w:val="right" w:leader="dot" w:pos="9016"/>
        </w:tabs>
        <w:rPr>
          <w:rFonts w:eastAsiaTheme="minorEastAsia"/>
          <w:noProof/>
          <w:lang w:eastAsia="fr-FR"/>
        </w:rPr>
      </w:pPr>
      <w:hyperlink w:anchor="_Toc129645650" w:history="1">
        <w:r w:rsidR="00D33226" w:rsidRPr="00647F12">
          <w:rPr>
            <w:rStyle w:val="Lienhypertexte"/>
            <w:noProof/>
          </w:rPr>
          <w:t>Figure 43</w:t>
        </w:r>
        <w:r w:rsidR="002C00A2">
          <w:rPr>
            <w:rStyle w:val="Lienhypertexte"/>
            <w:noProof/>
          </w:rPr>
          <w:t> </w:t>
        </w:r>
        <w:r w:rsidR="00D33226" w:rsidRPr="00647F12">
          <w:rPr>
            <w:rStyle w:val="Lienhypertexte"/>
            <w:noProof/>
          </w:rPr>
          <w:t>accès réussi</w:t>
        </w:r>
        <w:r w:rsidR="00D33226">
          <w:rPr>
            <w:noProof/>
            <w:webHidden/>
          </w:rPr>
          <w:tab/>
        </w:r>
        <w:r w:rsidR="00D33226">
          <w:rPr>
            <w:noProof/>
            <w:webHidden/>
          </w:rPr>
          <w:fldChar w:fldCharType="begin"/>
        </w:r>
        <w:r w:rsidR="00D33226">
          <w:rPr>
            <w:noProof/>
            <w:webHidden/>
          </w:rPr>
          <w:instrText xml:space="preserve"> PAGEREF _Toc129645650 \h </w:instrText>
        </w:r>
        <w:r w:rsidR="00D33226">
          <w:rPr>
            <w:noProof/>
            <w:webHidden/>
          </w:rPr>
        </w:r>
        <w:r w:rsidR="00D33226">
          <w:rPr>
            <w:noProof/>
            <w:webHidden/>
          </w:rPr>
          <w:fldChar w:fldCharType="separate"/>
        </w:r>
        <w:r w:rsidR="00D33226">
          <w:rPr>
            <w:noProof/>
            <w:webHidden/>
          </w:rPr>
          <w:t>22</w:t>
        </w:r>
        <w:r w:rsidR="00D33226">
          <w:rPr>
            <w:noProof/>
            <w:webHidden/>
          </w:rPr>
          <w:fldChar w:fldCharType="end"/>
        </w:r>
      </w:hyperlink>
    </w:p>
    <w:p w14:paraId="7CB09B8B" w14:textId="46583C1A" w:rsidR="00D33226" w:rsidRDefault="00F45997">
      <w:pPr>
        <w:pStyle w:val="Tabledesillustrations"/>
        <w:tabs>
          <w:tab w:val="right" w:leader="dot" w:pos="9016"/>
        </w:tabs>
        <w:rPr>
          <w:rFonts w:eastAsiaTheme="minorEastAsia"/>
          <w:noProof/>
          <w:lang w:eastAsia="fr-FR"/>
        </w:rPr>
      </w:pPr>
      <w:hyperlink w:anchor="_Toc129645651" w:history="1">
        <w:r w:rsidR="00D33226" w:rsidRPr="00647F12">
          <w:rPr>
            <w:rStyle w:val="Lienhypertexte"/>
            <w:noProof/>
          </w:rPr>
          <w:t>Figure</w:t>
        </w:r>
        <w:r w:rsidR="002C00A2">
          <w:rPr>
            <w:rStyle w:val="Lienhypertexte"/>
            <w:noProof/>
          </w:rPr>
          <w:t> </w:t>
        </w:r>
        <w:r w:rsidR="00D33226" w:rsidRPr="00647F12">
          <w:rPr>
            <w:rStyle w:val="Lienhypertexte"/>
            <w:noProof/>
          </w:rPr>
          <w:t>44 transfert de fichier</w:t>
        </w:r>
        <w:r w:rsidR="00D33226">
          <w:rPr>
            <w:noProof/>
            <w:webHidden/>
          </w:rPr>
          <w:tab/>
        </w:r>
        <w:r w:rsidR="00D33226">
          <w:rPr>
            <w:noProof/>
            <w:webHidden/>
          </w:rPr>
          <w:fldChar w:fldCharType="begin"/>
        </w:r>
        <w:r w:rsidR="00D33226">
          <w:rPr>
            <w:noProof/>
            <w:webHidden/>
          </w:rPr>
          <w:instrText xml:space="preserve"> PAGEREF _Toc129645651 \h </w:instrText>
        </w:r>
        <w:r w:rsidR="00D33226">
          <w:rPr>
            <w:noProof/>
            <w:webHidden/>
          </w:rPr>
        </w:r>
        <w:r w:rsidR="00D33226">
          <w:rPr>
            <w:noProof/>
            <w:webHidden/>
          </w:rPr>
          <w:fldChar w:fldCharType="separate"/>
        </w:r>
        <w:r w:rsidR="00D33226">
          <w:rPr>
            <w:noProof/>
            <w:webHidden/>
          </w:rPr>
          <w:t>22</w:t>
        </w:r>
        <w:r w:rsidR="00D33226">
          <w:rPr>
            <w:noProof/>
            <w:webHidden/>
          </w:rPr>
          <w:fldChar w:fldCharType="end"/>
        </w:r>
      </w:hyperlink>
    </w:p>
    <w:p w14:paraId="1E4C1E3B" w14:textId="0F87A7CA" w:rsidR="00D33226" w:rsidRDefault="00F45997">
      <w:pPr>
        <w:pStyle w:val="Tabledesillustrations"/>
        <w:tabs>
          <w:tab w:val="right" w:leader="dot" w:pos="9016"/>
        </w:tabs>
        <w:rPr>
          <w:rFonts w:eastAsiaTheme="minorEastAsia"/>
          <w:noProof/>
          <w:lang w:eastAsia="fr-FR"/>
        </w:rPr>
      </w:pPr>
      <w:hyperlink w:anchor="_Toc129645652" w:history="1">
        <w:r w:rsidR="00D33226" w:rsidRPr="00647F12">
          <w:rPr>
            <w:rStyle w:val="Lienhypertexte"/>
            <w:noProof/>
          </w:rPr>
          <w:t>Figure</w:t>
        </w:r>
        <w:r w:rsidR="002C00A2">
          <w:rPr>
            <w:rStyle w:val="Lienhypertexte"/>
            <w:noProof/>
          </w:rPr>
          <w:t> </w:t>
        </w:r>
        <w:r w:rsidR="00D33226" w:rsidRPr="00647F12">
          <w:rPr>
            <w:rStyle w:val="Lienhypertexte"/>
            <w:noProof/>
          </w:rPr>
          <w:t>45 demande de connexion</w:t>
        </w:r>
        <w:r w:rsidR="00D33226">
          <w:rPr>
            <w:noProof/>
            <w:webHidden/>
          </w:rPr>
          <w:tab/>
        </w:r>
        <w:r w:rsidR="00D33226">
          <w:rPr>
            <w:noProof/>
            <w:webHidden/>
          </w:rPr>
          <w:fldChar w:fldCharType="begin"/>
        </w:r>
        <w:r w:rsidR="00D33226">
          <w:rPr>
            <w:noProof/>
            <w:webHidden/>
          </w:rPr>
          <w:instrText xml:space="preserve"> PAGEREF _Toc129645652 \h </w:instrText>
        </w:r>
        <w:r w:rsidR="00D33226">
          <w:rPr>
            <w:noProof/>
            <w:webHidden/>
          </w:rPr>
        </w:r>
        <w:r w:rsidR="00D33226">
          <w:rPr>
            <w:noProof/>
            <w:webHidden/>
          </w:rPr>
          <w:fldChar w:fldCharType="separate"/>
        </w:r>
        <w:r w:rsidR="00D33226">
          <w:rPr>
            <w:noProof/>
            <w:webHidden/>
          </w:rPr>
          <w:t>23</w:t>
        </w:r>
        <w:r w:rsidR="00D33226">
          <w:rPr>
            <w:noProof/>
            <w:webHidden/>
          </w:rPr>
          <w:fldChar w:fldCharType="end"/>
        </w:r>
      </w:hyperlink>
    </w:p>
    <w:p w14:paraId="6930854A" w14:textId="1085E481" w:rsidR="00D33226" w:rsidRDefault="00F45997">
      <w:pPr>
        <w:pStyle w:val="Tabledesillustrations"/>
        <w:tabs>
          <w:tab w:val="right" w:leader="dot" w:pos="9016"/>
        </w:tabs>
        <w:rPr>
          <w:rFonts w:eastAsiaTheme="minorEastAsia"/>
          <w:noProof/>
          <w:lang w:eastAsia="fr-FR"/>
        </w:rPr>
      </w:pPr>
      <w:hyperlink w:anchor="_Toc129645653" w:history="1">
        <w:r w:rsidR="00D33226" w:rsidRPr="00647F12">
          <w:rPr>
            <w:rStyle w:val="Lienhypertexte"/>
            <w:noProof/>
          </w:rPr>
          <w:t>Figure 46</w:t>
        </w:r>
        <w:r w:rsidR="002C00A2">
          <w:rPr>
            <w:rStyle w:val="Lienhypertexte"/>
            <w:noProof/>
          </w:rPr>
          <w:t> </w:t>
        </w:r>
        <w:r w:rsidR="00D33226" w:rsidRPr="00647F12">
          <w:rPr>
            <w:rStyle w:val="Lienhypertexte"/>
            <w:noProof/>
          </w:rPr>
          <w:t>accès réussi</w:t>
        </w:r>
        <w:r w:rsidR="00D33226">
          <w:rPr>
            <w:noProof/>
            <w:webHidden/>
          </w:rPr>
          <w:tab/>
        </w:r>
        <w:r w:rsidR="00D33226">
          <w:rPr>
            <w:noProof/>
            <w:webHidden/>
          </w:rPr>
          <w:fldChar w:fldCharType="begin"/>
        </w:r>
        <w:r w:rsidR="00D33226">
          <w:rPr>
            <w:noProof/>
            <w:webHidden/>
          </w:rPr>
          <w:instrText xml:space="preserve"> PAGEREF _Toc129645653 \h </w:instrText>
        </w:r>
        <w:r w:rsidR="00D33226">
          <w:rPr>
            <w:noProof/>
            <w:webHidden/>
          </w:rPr>
        </w:r>
        <w:r w:rsidR="00D33226">
          <w:rPr>
            <w:noProof/>
            <w:webHidden/>
          </w:rPr>
          <w:fldChar w:fldCharType="separate"/>
        </w:r>
        <w:r w:rsidR="00D33226">
          <w:rPr>
            <w:noProof/>
            <w:webHidden/>
          </w:rPr>
          <w:t>23</w:t>
        </w:r>
        <w:r w:rsidR="00D33226">
          <w:rPr>
            <w:noProof/>
            <w:webHidden/>
          </w:rPr>
          <w:fldChar w:fldCharType="end"/>
        </w:r>
      </w:hyperlink>
    </w:p>
    <w:p w14:paraId="05764925" w14:textId="4E1601AF" w:rsidR="00D33226" w:rsidRDefault="00F45997">
      <w:pPr>
        <w:pStyle w:val="Tabledesillustrations"/>
        <w:tabs>
          <w:tab w:val="right" w:leader="dot" w:pos="9016"/>
        </w:tabs>
        <w:rPr>
          <w:rFonts w:eastAsiaTheme="minorEastAsia"/>
          <w:noProof/>
          <w:lang w:eastAsia="fr-FR"/>
        </w:rPr>
      </w:pPr>
      <w:hyperlink w:anchor="_Toc129645654" w:history="1">
        <w:r w:rsidR="00D33226" w:rsidRPr="00647F12">
          <w:rPr>
            <w:rStyle w:val="Lienhypertexte"/>
            <w:noProof/>
          </w:rPr>
          <w:t>Figure</w:t>
        </w:r>
        <w:r w:rsidR="002C00A2">
          <w:rPr>
            <w:rStyle w:val="Lienhypertexte"/>
            <w:noProof/>
          </w:rPr>
          <w:t> </w:t>
        </w:r>
        <w:r w:rsidR="00D33226" w:rsidRPr="00647F12">
          <w:rPr>
            <w:rStyle w:val="Lienhypertexte"/>
            <w:noProof/>
          </w:rPr>
          <w:t>47 transfert de fichier</w:t>
        </w:r>
        <w:r w:rsidR="00D33226">
          <w:rPr>
            <w:noProof/>
            <w:webHidden/>
          </w:rPr>
          <w:tab/>
        </w:r>
        <w:r w:rsidR="00D33226">
          <w:rPr>
            <w:noProof/>
            <w:webHidden/>
          </w:rPr>
          <w:fldChar w:fldCharType="begin"/>
        </w:r>
        <w:r w:rsidR="00D33226">
          <w:rPr>
            <w:noProof/>
            <w:webHidden/>
          </w:rPr>
          <w:instrText xml:space="preserve"> PAGEREF _Toc129645654 \h </w:instrText>
        </w:r>
        <w:r w:rsidR="00D33226">
          <w:rPr>
            <w:noProof/>
            <w:webHidden/>
          </w:rPr>
        </w:r>
        <w:r w:rsidR="00D33226">
          <w:rPr>
            <w:noProof/>
            <w:webHidden/>
          </w:rPr>
          <w:fldChar w:fldCharType="separate"/>
        </w:r>
        <w:r w:rsidR="00D33226">
          <w:rPr>
            <w:noProof/>
            <w:webHidden/>
          </w:rPr>
          <w:t>23</w:t>
        </w:r>
        <w:r w:rsidR="00D33226">
          <w:rPr>
            <w:noProof/>
            <w:webHidden/>
          </w:rPr>
          <w:fldChar w:fldCharType="end"/>
        </w:r>
      </w:hyperlink>
    </w:p>
    <w:p w14:paraId="25E0BB14" w14:textId="28C7C018" w:rsidR="00D33226" w:rsidRDefault="00F45997">
      <w:pPr>
        <w:pStyle w:val="Tabledesillustrations"/>
        <w:tabs>
          <w:tab w:val="right" w:leader="dot" w:pos="9016"/>
        </w:tabs>
        <w:rPr>
          <w:rFonts w:eastAsiaTheme="minorEastAsia"/>
          <w:noProof/>
          <w:lang w:eastAsia="fr-FR"/>
        </w:rPr>
      </w:pPr>
      <w:hyperlink w:anchor="_Toc129645655" w:history="1">
        <w:r w:rsidR="00D33226" w:rsidRPr="00647F12">
          <w:rPr>
            <w:rStyle w:val="Lienhypertexte"/>
            <w:noProof/>
          </w:rPr>
          <w:t>Figure 48</w:t>
        </w:r>
        <w:r w:rsidR="002C00A2">
          <w:rPr>
            <w:rStyle w:val="Lienhypertexte"/>
            <w:noProof/>
          </w:rPr>
          <w:t> </w:t>
        </w:r>
        <w:r w:rsidR="00D33226" w:rsidRPr="00647F12">
          <w:rPr>
            <w:rStyle w:val="Lienhypertexte"/>
            <w:noProof/>
          </w:rPr>
          <w:t>installation du serveur RealVNC</w:t>
        </w:r>
        <w:r w:rsidR="00D33226">
          <w:rPr>
            <w:noProof/>
            <w:webHidden/>
          </w:rPr>
          <w:tab/>
        </w:r>
        <w:r w:rsidR="00D33226">
          <w:rPr>
            <w:noProof/>
            <w:webHidden/>
          </w:rPr>
          <w:fldChar w:fldCharType="begin"/>
        </w:r>
        <w:r w:rsidR="00D33226">
          <w:rPr>
            <w:noProof/>
            <w:webHidden/>
          </w:rPr>
          <w:instrText xml:space="preserve"> PAGEREF _Toc129645655 \h </w:instrText>
        </w:r>
        <w:r w:rsidR="00D33226">
          <w:rPr>
            <w:noProof/>
            <w:webHidden/>
          </w:rPr>
        </w:r>
        <w:r w:rsidR="00D33226">
          <w:rPr>
            <w:noProof/>
            <w:webHidden/>
          </w:rPr>
          <w:fldChar w:fldCharType="separate"/>
        </w:r>
        <w:r w:rsidR="00D33226">
          <w:rPr>
            <w:noProof/>
            <w:webHidden/>
          </w:rPr>
          <w:t>24</w:t>
        </w:r>
        <w:r w:rsidR="00D33226">
          <w:rPr>
            <w:noProof/>
            <w:webHidden/>
          </w:rPr>
          <w:fldChar w:fldCharType="end"/>
        </w:r>
      </w:hyperlink>
    </w:p>
    <w:p w14:paraId="3975AF4E" w14:textId="1B674E9C" w:rsidR="00D33226" w:rsidRDefault="00F45997">
      <w:pPr>
        <w:pStyle w:val="Tabledesillustrations"/>
        <w:tabs>
          <w:tab w:val="right" w:leader="dot" w:pos="9016"/>
        </w:tabs>
        <w:rPr>
          <w:rFonts w:eastAsiaTheme="minorEastAsia"/>
          <w:noProof/>
          <w:lang w:eastAsia="fr-FR"/>
        </w:rPr>
      </w:pPr>
      <w:hyperlink w:anchor="_Toc129645656" w:history="1">
        <w:r w:rsidR="00D33226" w:rsidRPr="00647F12">
          <w:rPr>
            <w:rStyle w:val="Lienhypertexte"/>
            <w:noProof/>
          </w:rPr>
          <w:t>Figure 49</w:t>
        </w:r>
        <w:r w:rsidR="002C00A2">
          <w:rPr>
            <w:rStyle w:val="Lienhypertexte"/>
            <w:noProof/>
          </w:rPr>
          <w:t> </w:t>
        </w:r>
        <w:r w:rsidR="00D33226" w:rsidRPr="00647F12">
          <w:rPr>
            <w:rStyle w:val="Lienhypertexte"/>
            <w:noProof/>
          </w:rPr>
          <w:t>création du compte pour RealVNC</w:t>
        </w:r>
        <w:r w:rsidR="00D33226">
          <w:rPr>
            <w:noProof/>
            <w:webHidden/>
          </w:rPr>
          <w:tab/>
        </w:r>
        <w:r w:rsidR="00D33226">
          <w:rPr>
            <w:noProof/>
            <w:webHidden/>
          </w:rPr>
          <w:fldChar w:fldCharType="begin"/>
        </w:r>
        <w:r w:rsidR="00D33226">
          <w:rPr>
            <w:noProof/>
            <w:webHidden/>
          </w:rPr>
          <w:instrText xml:space="preserve"> PAGEREF _Toc129645656 \h </w:instrText>
        </w:r>
        <w:r w:rsidR="00D33226">
          <w:rPr>
            <w:noProof/>
            <w:webHidden/>
          </w:rPr>
        </w:r>
        <w:r w:rsidR="00D33226">
          <w:rPr>
            <w:noProof/>
            <w:webHidden/>
          </w:rPr>
          <w:fldChar w:fldCharType="separate"/>
        </w:r>
        <w:r w:rsidR="00D33226">
          <w:rPr>
            <w:noProof/>
            <w:webHidden/>
          </w:rPr>
          <w:t>24</w:t>
        </w:r>
        <w:r w:rsidR="00D33226">
          <w:rPr>
            <w:noProof/>
            <w:webHidden/>
          </w:rPr>
          <w:fldChar w:fldCharType="end"/>
        </w:r>
      </w:hyperlink>
    </w:p>
    <w:p w14:paraId="72D31049" w14:textId="50EE5667" w:rsidR="00D33226" w:rsidRDefault="00F45997">
      <w:pPr>
        <w:pStyle w:val="Tabledesillustrations"/>
        <w:tabs>
          <w:tab w:val="right" w:leader="dot" w:pos="9016"/>
        </w:tabs>
        <w:rPr>
          <w:rFonts w:eastAsiaTheme="minorEastAsia"/>
          <w:noProof/>
          <w:lang w:eastAsia="fr-FR"/>
        </w:rPr>
      </w:pPr>
      <w:hyperlink w:anchor="_Toc129645657" w:history="1">
        <w:r w:rsidR="00D33226" w:rsidRPr="00647F12">
          <w:rPr>
            <w:rStyle w:val="Lienhypertexte"/>
            <w:noProof/>
          </w:rPr>
          <w:t>Figure 50</w:t>
        </w:r>
        <w:r w:rsidR="002C00A2">
          <w:rPr>
            <w:rStyle w:val="Lienhypertexte"/>
            <w:noProof/>
          </w:rPr>
          <w:t> </w:t>
        </w:r>
        <w:r w:rsidR="00D33226" w:rsidRPr="00647F12">
          <w:rPr>
            <w:rStyle w:val="Lienhypertexte"/>
            <w:noProof/>
          </w:rPr>
          <w:t>connexion sur le pc</w:t>
        </w:r>
        <w:r w:rsidR="00D33226">
          <w:rPr>
            <w:noProof/>
            <w:webHidden/>
          </w:rPr>
          <w:tab/>
        </w:r>
        <w:r w:rsidR="00D33226">
          <w:rPr>
            <w:noProof/>
            <w:webHidden/>
          </w:rPr>
          <w:fldChar w:fldCharType="begin"/>
        </w:r>
        <w:r w:rsidR="00D33226">
          <w:rPr>
            <w:noProof/>
            <w:webHidden/>
          </w:rPr>
          <w:instrText xml:space="preserve"> PAGEREF _Toc129645657 \h </w:instrText>
        </w:r>
        <w:r w:rsidR="00D33226">
          <w:rPr>
            <w:noProof/>
            <w:webHidden/>
          </w:rPr>
        </w:r>
        <w:r w:rsidR="00D33226">
          <w:rPr>
            <w:noProof/>
            <w:webHidden/>
          </w:rPr>
          <w:fldChar w:fldCharType="separate"/>
        </w:r>
        <w:r w:rsidR="00D33226">
          <w:rPr>
            <w:noProof/>
            <w:webHidden/>
          </w:rPr>
          <w:t>24</w:t>
        </w:r>
        <w:r w:rsidR="00D33226">
          <w:rPr>
            <w:noProof/>
            <w:webHidden/>
          </w:rPr>
          <w:fldChar w:fldCharType="end"/>
        </w:r>
      </w:hyperlink>
    </w:p>
    <w:p w14:paraId="2624AF44" w14:textId="512C0826" w:rsidR="00D33226" w:rsidRDefault="00F45997">
      <w:pPr>
        <w:pStyle w:val="Tabledesillustrations"/>
        <w:tabs>
          <w:tab w:val="right" w:leader="dot" w:pos="9016"/>
        </w:tabs>
        <w:rPr>
          <w:rFonts w:eastAsiaTheme="minorEastAsia"/>
          <w:noProof/>
          <w:lang w:eastAsia="fr-FR"/>
        </w:rPr>
      </w:pPr>
      <w:hyperlink w:anchor="_Toc129645658" w:history="1">
        <w:r w:rsidR="00D33226" w:rsidRPr="00647F12">
          <w:rPr>
            <w:rStyle w:val="Lienhypertexte"/>
            <w:noProof/>
          </w:rPr>
          <w:t>Figure 51</w:t>
        </w:r>
        <w:r w:rsidR="002C00A2">
          <w:rPr>
            <w:rStyle w:val="Lienhypertexte"/>
            <w:noProof/>
          </w:rPr>
          <w:t> </w:t>
        </w:r>
        <w:r w:rsidR="00D33226" w:rsidRPr="00647F12">
          <w:rPr>
            <w:rStyle w:val="Lienhypertexte"/>
            <w:noProof/>
          </w:rPr>
          <w:t>connexion réussie</w:t>
        </w:r>
        <w:r w:rsidR="00D33226">
          <w:rPr>
            <w:noProof/>
            <w:webHidden/>
          </w:rPr>
          <w:tab/>
        </w:r>
        <w:r w:rsidR="00D33226">
          <w:rPr>
            <w:noProof/>
            <w:webHidden/>
          </w:rPr>
          <w:fldChar w:fldCharType="begin"/>
        </w:r>
        <w:r w:rsidR="00D33226">
          <w:rPr>
            <w:noProof/>
            <w:webHidden/>
          </w:rPr>
          <w:instrText xml:space="preserve"> PAGEREF _Toc129645658 \h </w:instrText>
        </w:r>
        <w:r w:rsidR="00D33226">
          <w:rPr>
            <w:noProof/>
            <w:webHidden/>
          </w:rPr>
        </w:r>
        <w:r w:rsidR="00D33226">
          <w:rPr>
            <w:noProof/>
            <w:webHidden/>
          </w:rPr>
          <w:fldChar w:fldCharType="separate"/>
        </w:r>
        <w:r w:rsidR="00D33226">
          <w:rPr>
            <w:noProof/>
            <w:webHidden/>
          </w:rPr>
          <w:t>25</w:t>
        </w:r>
        <w:r w:rsidR="00D33226">
          <w:rPr>
            <w:noProof/>
            <w:webHidden/>
          </w:rPr>
          <w:fldChar w:fldCharType="end"/>
        </w:r>
      </w:hyperlink>
    </w:p>
    <w:p w14:paraId="68648929" w14:textId="68404420" w:rsidR="00D33226" w:rsidRDefault="00F45997">
      <w:pPr>
        <w:pStyle w:val="Tabledesillustrations"/>
        <w:tabs>
          <w:tab w:val="right" w:leader="dot" w:pos="9016"/>
        </w:tabs>
        <w:rPr>
          <w:rFonts w:eastAsiaTheme="minorEastAsia"/>
          <w:noProof/>
          <w:lang w:eastAsia="fr-FR"/>
        </w:rPr>
      </w:pPr>
      <w:hyperlink w:anchor="_Toc129645659" w:history="1">
        <w:r w:rsidR="00D33226" w:rsidRPr="00647F12">
          <w:rPr>
            <w:rStyle w:val="Lienhypertexte"/>
            <w:noProof/>
          </w:rPr>
          <w:t>Figure 52</w:t>
        </w:r>
        <w:r w:rsidR="002C00A2">
          <w:rPr>
            <w:rStyle w:val="Lienhypertexte"/>
            <w:noProof/>
          </w:rPr>
          <w:t> </w:t>
        </w:r>
        <w:r w:rsidR="00D33226" w:rsidRPr="00647F12">
          <w:rPr>
            <w:rStyle w:val="Lienhypertexte"/>
            <w:noProof/>
          </w:rPr>
          <w:t>configuration de l</w:t>
        </w:r>
        <w:r w:rsidR="002C00A2">
          <w:rPr>
            <w:rStyle w:val="Lienhypertexte"/>
            <w:noProof/>
          </w:rPr>
          <w:t>’</w:t>
        </w:r>
        <w:r w:rsidR="00D33226" w:rsidRPr="00647F12">
          <w:rPr>
            <w:rStyle w:val="Lienhypertexte"/>
            <w:noProof/>
          </w:rPr>
          <w:t>accès à distance</w:t>
        </w:r>
        <w:r w:rsidR="00D33226">
          <w:rPr>
            <w:noProof/>
            <w:webHidden/>
          </w:rPr>
          <w:tab/>
        </w:r>
        <w:r w:rsidR="00D33226">
          <w:rPr>
            <w:noProof/>
            <w:webHidden/>
          </w:rPr>
          <w:fldChar w:fldCharType="begin"/>
        </w:r>
        <w:r w:rsidR="00D33226">
          <w:rPr>
            <w:noProof/>
            <w:webHidden/>
          </w:rPr>
          <w:instrText xml:space="preserve"> PAGEREF _Toc129645659 \h </w:instrText>
        </w:r>
        <w:r w:rsidR="00D33226">
          <w:rPr>
            <w:noProof/>
            <w:webHidden/>
          </w:rPr>
        </w:r>
        <w:r w:rsidR="00D33226">
          <w:rPr>
            <w:noProof/>
            <w:webHidden/>
          </w:rPr>
          <w:fldChar w:fldCharType="separate"/>
        </w:r>
        <w:r w:rsidR="00D33226">
          <w:rPr>
            <w:noProof/>
            <w:webHidden/>
          </w:rPr>
          <w:t>25</w:t>
        </w:r>
        <w:r w:rsidR="00D33226">
          <w:rPr>
            <w:noProof/>
            <w:webHidden/>
          </w:rPr>
          <w:fldChar w:fldCharType="end"/>
        </w:r>
      </w:hyperlink>
    </w:p>
    <w:p w14:paraId="73EED257" w14:textId="13F32F5C" w:rsidR="00D33226" w:rsidRDefault="00F45997">
      <w:pPr>
        <w:pStyle w:val="Tabledesillustrations"/>
        <w:tabs>
          <w:tab w:val="right" w:leader="dot" w:pos="9016"/>
        </w:tabs>
        <w:rPr>
          <w:rFonts w:eastAsiaTheme="minorEastAsia"/>
          <w:noProof/>
          <w:lang w:eastAsia="fr-FR"/>
        </w:rPr>
      </w:pPr>
      <w:hyperlink w:anchor="_Toc129645660" w:history="1">
        <w:r w:rsidR="00D33226" w:rsidRPr="00647F12">
          <w:rPr>
            <w:rStyle w:val="Lienhypertexte"/>
            <w:noProof/>
          </w:rPr>
          <w:t>Figure</w:t>
        </w:r>
        <w:r w:rsidR="002C00A2">
          <w:rPr>
            <w:rStyle w:val="Lienhypertexte"/>
            <w:noProof/>
          </w:rPr>
          <w:t> </w:t>
        </w:r>
        <w:r w:rsidR="00D33226" w:rsidRPr="00647F12">
          <w:rPr>
            <w:rStyle w:val="Lienhypertexte"/>
            <w:noProof/>
          </w:rPr>
          <w:t>53 demande de prise en main à distance</w:t>
        </w:r>
        <w:r w:rsidR="00D33226">
          <w:rPr>
            <w:noProof/>
            <w:webHidden/>
          </w:rPr>
          <w:tab/>
        </w:r>
        <w:r w:rsidR="00D33226">
          <w:rPr>
            <w:noProof/>
            <w:webHidden/>
          </w:rPr>
          <w:fldChar w:fldCharType="begin"/>
        </w:r>
        <w:r w:rsidR="00D33226">
          <w:rPr>
            <w:noProof/>
            <w:webHidden/>
          </w:rPr>
          <w:instrText xml:space="preserve"> PAGEREF _Toc129645660 \h </w:instrText>
        </w:r>
        <w:r w:rsidR="00D33226">
          <w:rPr>
            <w:noProof/>
            <w:webHidden/>
          </w:rPr>
        </w:r>
        <w:r w:rsidR="00D33226">
          <w:rPr>
            <w:noProof/>
            <w:webHidden/>
          </w:rPr>
          <w:fldChar w:fldCharType="separate"/>
        </w:r>
        <w:r w:rsidR="00D33226">
          <w:rPr>
            <w:noProof/>
            <w:webHidden/>
          </w:rPr>
          <w:t>25</w:t>
        </w:r>
        <w:r w:rsidR="00D33226">
          <w:rPr>
            <w:noProof/>
            <w:webHidden/>
          </w:rPr>
          <w:fldChar w:fldCharType="end"/>
        </w:r>
      </w:hyperlink>
    </w:p>
    <w:p w14:paraId="2C085BC0" w14:textId="2AD5AE51" w:rsidR="00D33226" w:rsidRDefault="00F45997">
      <w:pPr>
        <w:pStyle w:val="Tabledesillustrations"/>
        <w:tabs>
          <w:tab w:val="right" w:leader="dot" w:pos="9016"/>
        </w:tabs>
        <w:rPr>
          <w:rFonts w:eastAsiaTheme="minorEastAsia"/>
          <w:noProof/>
          <w:lang w:eastAsia="fr-FR"/>
        </w:rPr>
      </w:pPr>
      <w:hyperlink w:anchor="_Toc129645661" w:history="1">
        <w:r w:rsidR="00D33226" w:rsidRPr="00647F12">
          <w:rPr>
            <w:rStyle w:val="Lienhypertexte"/>
            <w:noProof/>
          </w:rPr>
          <w:t>Figure</w:t>
        </w:r>
        <w:r w:rsidR="002C00A2">
          <w:rPr>
            <w:rStyle w:val="Lienhypertexte"/>
            <w:noProof/>
          </w:rPr>
          <w:t> </w:t>
        </w:r>
        <w:r w:rsidR="00D33226" w:rsidRPr="00647F12">
          <w:rPr>
            <w:rStyle w:val="Lienhypertexte"/>
            <w:noProof/>
          </w:rPr>
          <w:t>54 transfert de fichier</w:t>
        </w:r>
        <w:r w:rsidR="00D33226">
          <w:rPr>
            <w:noProof/>
            <w:webHidden/>
          </w:rPr>
          <w:tab/>
        </w:r>
        <w:r w:rsidR="00D33226">
          <w:rPr>
            <w:noProof/>
            <w:webHidden/>
          </w:rPr>
          <w:fldChar w:fldCharType="begin"/>
        </w:r>
        <w:r w:rsidR="00D33226">
          <w:rPr>
            <w:noProof/>
            <w:webHidden/>
          </w:rPr>
          <w:instrText xml:space="preserve"> PAGEREF _Toc129645661 \h </w:instrText>
        </w:r>
        <w:r w:rsidR="00D33226">
          <w:rPr>
            <w:noProof/>
            <w:webHidden/>
          </w:rPr>
        </w:r>
        <w:r w:rsidR="00D33226">
          <w:rPr>
            <w:noProof/>
            <w:webHidden/>
          </w:rPr>
          <w:fldChar w:fldCharType="separate"/>
        </w:r>
        <w:r w:rsidR="00D33226">
          <w:rPr>
            <w:noProof/>
            <w:webHidden/>
          </w:rPr>
          <w:t>26</w:t>
        </w:r>
        <w:r w:rsidR="00D33226">
          <w:rPr>
            <w:noProof/>
            <w:webHidden/>
          </w:rPr>
          <w:fldChar w:fldCharType="end"/>
        </w:r>
      </w:hyperlink>
    </w:p>
    <w:p w14:paraId="2B8D43A5" w14:textId="67E3ED9A" w:rsidR="002431BE" w:rsidRDefault="00EB59B7" w:rsidP="002431BE">
      <w:r>
        <w:fldChar w:fldCharType="end"/>
      </w:r>
    </w:p>
    <w:p w14:paraId="490F57CE" w14:textId="77777777" w:rsidR="00F211B3" w:rsidRPr="00F211B3" w:rsidRDefault="00F211B3" w:rsidP="00F211B3"/>
    <w:p w14:paraId="0F9F1108" w14:textId="77777777" w:rsidR="00F211B3" w:rsidRPr="00F211B3" w:rsidRDefault="00F211B3" w:rsidP="00F211B3"/>
    <w:p w14:paraId="64E803CD" w14:textId="77777777" w:rsidR="00F211B3" w:rsidRPr="00F211B3" w:rsidRDefault="00F211B3" w:rsidP="00F211B3"/>
    <w:p w14:paraId="36F985B2" w14:textId="77777777" w:rsidR="00F211B3" w:rsidRPr="00F211B3" w:rsidRDefault="00F211B3" w:rsidP="00F211B3"/>
    <w:p w14:paraId="71049258" w14:textId="77777777" w:rsidR="00F211B3" w:rsidRPr="00F211B3" w:rsidRDefault="00F211B3" w:rsidP="00F211B3"/>
    <w:p w14:paraId="60D27ED5" w14:textId="77777777" w:rsidR="00F211B3" w:rsidRDefault="00F211B3" w:rsidP="00F211B3"/>
    <w:p w14:paraId="122EA37D" w14:textId="77777777" w:rsidR="00F211B3" w:rsidRPr="00F211B3" w:rsidRDefault="00F211B3" w:rsidP="00F211B3">
      <w:pPr>
        <w:jc w:val="right"/>
      </w:pPr>
    </w:p>
    <w:sectPr w:rsidR="00F211B3" w:rsidRPr="00F211B3">
      <w:headerReference w:type="even" r:id="rId85"/>
      <w:headerReference w:type="default" r:id="rId86"/>
      <w:footerReference w:type="even" r:id="rId87"/>
      <w:footerReference w:type="default" r:id="rId88"/>
      <w:headerReference w:type="first" r:id="rId89"/>
      <w:footerReference w:type="first" r:id="rId90"/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564EF09" w14:textId="77777777" w:rsidR="00151E46" w:rsidRDefault="00151E46" w:rsidP="00CC76FB">
      <w:pPr>
        <w:spacing w:after="0" w:line="240" w:lineRule="auto"/>
      </w:pPr>
      <w:r>
        <w:separator/>
      </w:r>
    </w:p>
  </w:endnote>
  <w:endnote w:type="continuationSeparator" w:id="0">
    <w:p w14:paraId="3B955C52" w14:textId="77777777" w:rsidR="00151E46" w:rsidRDefault="00151E46" w:rsidP="00CC76FB">
      <w:pPr>
        <w:spacing w:after="0" w:line="240" w:lineRule="auto"/>
      </w:pPr>
      <w:r>
        <w:continuationSeparator/>
      </w:r>
    </w:p>
  </w:endnote>
  <w:endnote w:type="continuationNotice" w:id="1">
    <w:p w14:paraId="5DE0D9B9" w14:textId="77777777" w:rsidR="00151E46" w:rsidRDefault="00151E46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3E5BD35" w14:textId="77777777" w:rsidR="006B2E05" w:rsidRDefault="006B2E05">
    <w:pPr>
      <w:pStyle w:val="Pieddepage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857079173"/>
      <w:docPartObj>
        <w:docPartGallery w:val="Page Numbers (Bottom of Page)"/>
        <w:docPartUnique/>
      </w:docPartObj>
    </w:sdtPr>
    <w:sdtEndPr/>
    <w:sdtContent>
      <w:p w14:paraId="7F296210" w14:textId="15101927" w:rsidR="006B2E05" w:rsidRDefault="006B2E05">
        <w:pPr>
          <w:pStyle w:val="Pieddepage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151E46">
          <w:rPr>
            <w:noProof/>
          </w:rPr>
          <w:t>1</w:t>
        </w:r>
        <w:r>
          <w:fldChar w:fldCharType="end"/>
        </w:r>
      </w:p>
    </w:sdtContent>
  </w:sdt>
  <w:p w14:paraId="73E592BD" w14:textId="77777777" w:rsidR="006B2E05" w:rsidRDefault="006B2E05">
    <w:pPr>
      <w:pStyle w:val="Pieddepage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AA8AD8B" w14:textId="77777777" w:rsidR="006B2E05" w:rsidRDefault="006B2E05">
    <w:pPr>
      <w:pStyle w:val="Pieddepag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714CB74" w14:textId="77777777" w:rsidR="00151E46" w:rsidRDefault="00151E46" w:rsidP="00CC76FB">
      <w:pPr>
        <w:spacing w:after="0" w:line="240" w:lineRule="auto"/>
      </w:pPr>
      <w:r>
        <w:separator/>
      </w:r>
    </w:p>
  </w:footnote>
  <w:footnote w:type="continuationSeparator" w:id="0">
    <w:p w14:paraId="6FCEE49A" w14:textId="77777777" w:rsidR="00151E46" w:rsidRDefault="00151E46" w:rsidP="00CC76FB">
      <w:pPr>
        <w:spacing w:after="0" w:line="240" w:lineRule="auto"/>
      </w:pPr>
      <w:r>
        <w:continuationSeparator/>
      </w:r>
    </w:p>
  </w:footnote>
  <w:footnote w:type="continuationNotice" w:id="1">
    <w:p w14:paraId="7683249F" w14:textId="77777777" w:rsidR="00151E46" w:rsidRDefault="00151E46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4175CC9" w14:textId="77777777" w:rsidR="006B2E05" w:rsidRDefault="006B2E05">
    <w:pPr>
      <w:pStyle w:val="En-tte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E6D77BF" w14:textId="77E3058A" w:rsidR="006B2E05" w:rsidRDefault="006B2E05">
    <w:pPr>
      <w:pStyle w:val="En-tte"/>
    </w:pPr>
    <w:proofErr w:type="spellStart"/>
    <w:r>
      <w:t>Bourret</w:t>
    </w:r>
    <w:proofErr w:type="spellEnd"/>
    <w:r>
      <w:t xml:space="preserve"> Brice</w:t>
    </w:r>
    <w:r>
      <w:tab/>
    </w:r>
    <w:r>
      <w:tab/>
      <w:t>SIO1</w:t>
    </w:r>
  </w:p>
  <w:p w14:paraId="0B6A9D3E" w14:textId="77777777" w:rsidR="006B2E05" w:rsidRDefault="006B2E05">
    <w:pPr>
      <w:pStyle w:val="En-tte"/>
    </w:pPr>
    <w:r>
      <w:t>Alizard Alexandre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4BF0481" w14:textId="77777777" w:rsidR="006B2E05" w:rsidRDefault="006B2E05">
    <w:pPr>
      <w:pStyle w:val="En-tt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7583FDD"/>
    <w:multiLevelType w:val="hybridMultilevel"/>
    <w:tmpl w:val="3414608E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029263343">
    <w:abstractNumId w:val="0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He">
    <w15:presenceInfo w15:providerId="None" w15:userId="He"/>
  </w15:person>
  <w15:person w15:author="ALIZARD Alexandre">
    <w15:presenceInfo w15:providerId="AD" w15:userId="S::2024-SIO.ALIZARD-A@algoudlaffemas.fr::ed7308e9-ab3a-4132-8604-7e3721740498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trackRevisions/>
  <w:defaultTabStop w:val="708"/>
  <w:hyphenationZone w:val="425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3425E217"/>
    <w:rsid w:val="00000310"/>
    <w:rsid w:val="00000487"/>
    <w:rsid w:val="00000818"/>
    <w:rsid w:val="00002088"/>
    <w:rsid w:val="0000325C"/>
    <w:rsid w:val="000032DE"/>
    <w:rsid w:val="00003801"/>
    <w:rsid w:val="000057FE"/>
    <w:rsid w:val="00005DDF"/>
    <w:rsid w:val="00010BBB"/>
    <w:rsid w:val="00012C40"/>
    <w:rsid w:val="00013299"/>
    <w:rsid w:val="000132B4"/>
    <w:rsid w:val="00013800"/>
    <w:rsid w:val="000148B1"/>
    <w:rsid w:val="00014D54"/>
    <w:rsid w:val="0001578A"/>
    <w:rsid w:val="00016404"/>
    <w:rsid w:val="0002086C"/>
    <w:rsid w:val="00021065"/>
    <w:rsid w:val="00021588"/>
    <w:rsid w:val="000228AD"/>
    <w:rsid w:val="00023097"/>
    <w:rsid w:val="00025C5A"/>
    <w:rsid w:val="00026168"/>
    <w:rsid w:val="00027EAE"/>
    <w:rsid w:val="00034BB2"/>
    <w:rsid w:val="00035CCD"/>
    <w:rsid w:val="00037DBE"/>
    <w:rsid w:val="00040E90"/>
    <w:rsid w:val="00041548"/>
    <w:rsid w:val="00043038"/>
    <w:rsid w:val="00045E45"/>
    <w:rsid w:val="0004692E"/>
    <w:rsid w:val="00052311"/>
    <w:rsid w:val="0005593A"/>
    <w:rsid w:val="00055B9A"/>
    <w:rsid w:val="00056EF1"/>
    <w:rsid w:val="00060740"/>
    <w:rsid w:val="000613CA"/>
    <w:rsid w:val="00062774"/>
    <w:rsid w:val="00062E22"/>
    <w:rsid w:val="0006473C"/>
    <w:rsid w:val="0006473E"/>
    <w:rsid w:val="00064EED"/>
    <w:rsid w:val="0006564E"/>
    <w:rsid w:val="00066688"/>
    <w:rsid w:val="000669E2"/>
    <w:rsid w:val="000677B2"/>
    <w:rsid w:val="0007111A"/>
    <w:rsid w:val="00072668"/>
    <w:rsid w:val="000733A8"/>
    <w:rsid w:val="000758EF"/>
    <w:rsid w:val="00076C2C"/>
    <w:rsid w:val="00077E5E"/>
    <w:rsid w:val="000855CB"/>
    <w:rsid w:val="00085A3F"/>
    <w:rsid w:val="00086280"/>
    <w:rsid w:val="000872E1"/>
    <w:rsid w:val="00094BFC"/>
    <w:rsid w:val="000A0861"/>
    <w:rsid w:val="000A11D1"/>
    <w:rsid w:val="000A2C8C"/>
    <w:rsid w:val="000A3CBF"/>
    <w:rsid w:val="000A3D78"/>
    <w:rsid w:val="000A4F72"/>
    <w:rsid w:val="000A51CB"/>
    <w:rsid w:val="000A56B0"/>
    <w:rsid w:val="000A5A54"/>
    <w:rsid w:val="000A7034"/>
    <w:rsid w:val="000B1D41"/>
    <w:rsid w:val="000B2600"/>
    <w:rsid w:val="000B26BB"/>
    <w:rsid w:val="000B39F4"/>
    <w:rsid w:val="000B44B7"/>
    <w:rsid w:val="000B58F4"/>
    <w:rsid w:val="000B6499"/>
    <w:rsid w:val="000B7C57"/>
    <w:rsid w:val="000C10A6"/>
    <w:rsid w:val="000C296E"/>
    <w:rsid w:val="000C3311"/>
    <w:rsid w:val="000C6DBC"/>
    <w:rsid w:val="000D3485"/>
    <w:rsid w:val="000E0A46"/>
    <w:rsid w:val="000E5168"/>
    <w:rsid w:val="000E6C01"/>
    <w:rsid w:val="000F16FE"/>
    <w:rsid w:val="000F24C7"/>
    <w:rsid w:val="000F2AFE"/>
    <w:rsid w:val="000F4213"/>
    <w:rsid w:val="000F6205"/>
    <w:rsid w:val="000F7468"/>
    <w:rsid w:val="0010085E"/>
    <w:rsid w:val="00102518"/>
    <w:rsid w:val="00102802"/>
    <w:rsid w:val="00103B8B"/>
    <w:rsid w:val="001047F8"/>
    <w:rsid w:val="00107D06"/>
    <w:rsid w:val="001105CD"/>
    <w:rsid w:val="0011230A"/>
    <w:rsid w:val="001133ED"/>
    <w:rsid w:val="00115D91"/>
    <w:rsid w:val="001160AE"/>
    <w:rsid w:val="00117D4F"/>
    <w:rsid w:val="00121056"/>
    <w:rsid w:val="00121C46"/>
    <w:rsid w:val="0012440B"/>
    <w:rsid w:val="00124846"/>
    <w:rsid w:val="0013104E"/>
    <w:rsid w:val="001311F8"/>
    <w:rsid w:val="00132FD1"/>
    <w:rsid w:val="001378CC"/>
    <w:rsid w:val="00140E96"/>
    <w:rsid w:val="001415D1"/>
    <w:rsid w:val="00141B18"/>
    <w:rsid w:val="00141C7A"/>
    <w:rsid w:val="00143366"/>
    <w:rsid w:val="001442BB"/>
    <w:rsid w:val="00145C74"/>
    <w:rsid w:val="00147CFD"/>
    <w:rsid w:val="00150B61"/>
    <w:rsid w:val="00151468"/>
    <w:rsid w:val="00151BF1"/>
    <w:rsid w:val="00151E46"/>
    <w:rsid w:val="001529A7"/>
    <w:rsid w:val="001529E2"/>
    <w:rsid w:val="00152B01"/>
    <w:rsid w:val="00153262"/>
    <w:rsid w:val="00156789"/>
    <w:rsid w:val="0016049B"/>
    <w:rsid w:val="001604C6"/>
    <w:rsid w:val="001629C7"/>
    <w:rsid w:val="0016411E"/>
    <w:rsid w:val="0016418C"/>
    <w:rsid w:val="00167CCF"/>
    <w:rsid w:val="00170B3D"/>
    <w:rsid w:val="001724B9"/>
    <w:rsid w:val="0017572F"/>
    <w:rsid w:val="00175939"/>
    <w:rsid w:val="00177B67"/>
    <w:rsid w:val="001835B4"/>
    <w:rsid w:val="00184243"/>
    <w:rsid w:val="00185498"/>
    <w:rsid w:val="00185D97"/>
    <w:rsid w:val="00186D67"/>
    <w:rsid w:val="0019034C"/>
    <w:rsid w:val="00190DBF"/>
    <w:rsid w:val="00191491"/>
    <w:rsid w:val="001925C3"/>
    <w:rsid w:val="00194553"/>
    <w:rsid w:val="00195F64"/>
    <w:rsid w:val="00196493"/>
    <w:rsid w:val="00196803"/>
    <w:rsid w:val="001A0EED"/>
    <w:rsid w:val="001A0F11"/>
    <w:rsid w:val="001A1047"/>
    <w:rsid w:val="001A1C30"/>
    <w:rsid w:val="001A358B"/>
    <w:rsid w:val="001A44FE"/>
    <w:rsid w:val="001A4669"/>
    <w:rsid w:val="001A5E5F"/>
    <w:rsid w:val="001A712D"/>
    <w:rsid w:val="001B05C6"/>
    <w:rsid w:val="001B35D0"/>
    <w:rsid w:val="001B3AA1"/>
    <w:rsid w:val="001B4043"/>
    <w:rsid w:val="001B767A"/>
    <w:rsid w:val="001C1FD0"/>
    <w:rsid w:val="001C2072"/>
    <w:rsid w:val="001C2861"/>
    <w:rsid w:val="001C32E9"/>
    <w:rsid w:val="001C4AEA"/>
    <w:rsid w:val="001C6C4C"/>
    <w:rsid w:val="001C7DFB"/>
    <w:rsid w:val="001D0488"/>
    <w:rsid w:val="001D12B4"/>
    <w:rsid w:val="001D562C"/>
    <w:rsid w:val="001D6108"/>
    <w:rsid w:val="001D6E52"/>
    <w:rsid w:val="001E0901"/>
    <w:rsid w:val="001E140E"/>
    <w:rsid w:val="001E3870"/>
    <w:rsid w:val="001E523A"/>
    <w:rsid w:val="001E6E5B"/>
    <w:rsid w:val="001E7469"/>
    <w:rsid w:val="001E7DA0"/>
    <w:rsid w:val="001F2286"/>
    <w:rsid w:val="001F2713"/>
    <w:rsid w:val="001F34C3"/>
    <w:rsid w:val="001F5A81"/>
    <w:rsid w:val="001F5FA4"/>
    <w:rsid w:val="001F67E4"/>
    <w:rsid w:val="00203052"/>
    <w:rsid w:val="00203736"/>
    <w:rsid w:val="0020376E"/>
    <w:rsid w:val="002054CE"/>
    <w:rsid w:val="00206C3D"/>
    <w:rsid w:val="002072CE"/>
    <w:rsid w:val="00216971"/>
    <w:rsid w:val="0021716A"/>
    <w:rsid w:val="00221697"/>
    <w:rsid w:val="0022441C"/>
    <w:rsid w:val="00225655"/>
    <w:rsid w:val="00225ECA"/>
    <w:rsid w:val="002263D9"/>
    <w:rsid w:val="00227803"/>
    <w:rsid w:val="00227D09"/>
    <w:rsid w:val="002307C1"/>
    <w:rsid w:val="0023087D"/>
    <w:rsid w:val="00234DD4"/>
    <w:rsid w:val="00235ED7"/>
    <w:rsid w:val="0023759D"/>
    <w:rsid w:val="0024027C"/>
    <w:rsid w:val="002431BE"/>
    <w:rsid w:val="002449FD"/>
    <w:rsid w:val="00250970"/>
    <w:rsid w:val="00251BD3"/>
    <w:rsid w:val="00251D96"/>
    <w:rsid w:val="0025302C"/>
    <w:rsid w:val="00253331"/>
    <w:rsid w:val="0025457E"/>
    <w:rsid w:val="00254671"/>
    <w:rsid w:val="0026316A"/>
    <w:rsid w:val="00263334"/>
    <w:rsid w:val="002638C0"/>
    <w:rsid w:val="002645FA"/>
    <w:rsid w:val="002652EB"/>
    <w:rsid w:val="00265569"/>
    <w:rsid w:val="00265D17"/>
    <w:rsid w:val="002665D3"/>
    <w:rsid w:val="00267112"/>
    <w:rsid w:val="0026713B"/>
    <w:rsid w:val="00267244"/>
    <w:rsid w:val="00270380"/>
    <w:rsid w:val="002738B4"/>
    <w:rsid w:val="00276BD8"/>
    <w:rsid w:val="0027723F"/>
    <w:rsid w:val="00277FC2"/>
    <w:rsid w:val="0028032A"/>
    <w:rsid w:val="00283481"/>
    <w:rsid w:val="00284E44"/>
    <w:rsid w:val="00285F37"/>
    <w:rsid w:val="0028782A"/>
    <w:rsid w:val="00290B57"/>
    <w:rsid w:val="00291648"/>
    <w:rsid w:val="002917C1"/>
    <w:rsid w:val="00293652"/>
    <w:rsid w:val="002939C0"/>
    <w:rsid w:val="002A0007"/>
    <w:rsid w:val="002A23D5"/>
    <w:rsid w:val="002A699D"/>
    <w:rsid w:val="002B1737"/>
    <w:rsid w:val="002B190D"/>
    <w:rsid w:val="002B2D9F"/>
    <w:rsid w:val="002B43C5"/>
    <w:rsid w:val="002B57AB"/>
    <w:rsid w:val="002B5BDB"/>
    <w:rsid w:val="002B669B"/>
    <w:rsid w:val="002C00A2"/>
    <w:rsid w:val="002C1A12"/>
    <w:rsid w:val="002C3E06"/>
    <w:rsid w:val="002C45FB"/>
    <w:rsid w:val="002C6DC9"/>
    <w:rsid w:val="002C7BD3"/>
    <w:rsid w:val="002D1187"/>
    <w:rsid w:val="002D1307"/>
    <w:rsid w:val="002D2905"/>
    <w:rsid w:val="002D4709"/>
    <w:rsid w:val="002D4899"/>
    <w:rsid w:val="002D679D"/>
    <w:rsid w:val="002D6A86"/>
    <w:rsid w:val="002E1D4F"/>
    <w:rsid w:val="002E2621"/>
    <w:rsid w:val="002E3A16"/>
    <w:rsid w:val="002E6EB8"/>
    <w:rsid w:val="002F0C40"/>
    <w:rsid w:val="002F0E50"/>
    <w:rsid w:val="002F1EF7"/>
    <w:rsid w:val="002F2289"/>
    <w:rsid w:val="002F343C"/>
    <w:rsid w:val="002F39D9"/>
    <w:rsid w:val="002F498D"/>
    <w:rsid w:val="002F538B"/>
    <w:rsid w:val="002F5508"/>
    <w:rsid w:val="002F6321"/>
    <w:rsid w:val="00302218"/>
    <w:rsid w:val="0030636D"/>
    <w:rsid w:val="00306F66"/>
    <w:rsid w:val="00312B43"/>
    <w:rsid w:val="00313FC1"/>
    <w:rsid w:val="003140F1"/>
    <w:rsid w:val="0031433D"/>
    <w:rsid w:val="00316573"/>
    <w:rsid w:val="00316780"/>
    <w:rsid w:val="00320BC2"/>
    <w:rsid w:val="00322164"/>
    <w:rsid w:val="00323582"/>
    <w:rsid w:val="00325340"/>
    <w:rsid w:val="00325F7C"/>
    <w:rsid w:val="00326087"/>
    <w:rsid w:val="00326465"/>
    <w:rsid w:val="00331A97"/>
    <w:rsid w:val="00331AEA"/>
    <w:rsid w:val="00332236"/>
    <w:rsid w:val="00332D4B"/>
    <w:rsid w:val="00333577"/>
    <w:rsid w:val="0033505F"/>
    <w:rsid w:val="00336C77"/>
    <w:rsid w:val="0033743B"/>
    <w:rsid w:val="00337CB6"/>
    <w:rsid w:val="00342C8D"/>
    <w:rsid w:val="00343C28"/>
    <w:rsid w:val="0034454C"/>
    <w:rsid w:val="00345480"/>
    <w:rsid w:val="00345FD2"/>
    <w:rsid w:val="00346D50"/>
    <w:rsid w:val="00350831"/>
    <w:rsid w:val="003531D5"/>
    <w:rsid w:val="00353482"/>
    <w:rsid w:val="00353E60"/>
    <w:rsid w:val="00355BE0"/>
    <w:rsid w:val="00357120"/>
    <w:rsid w:val="00357D2D"/>
    <w:rsid w:val="00360762"/>
    <w:rsid w:val="0036098C"/>
    <w:rsid w:val="00362927"/>
    <w:rsid w:val="00367413"/>
    <w:rsid w:val="003675B3"/>
    <w:rsid w:val="003706DA"/>
    <w:rsid w:val="00370DE8"/>
    <w:rsid w:val="00373C8C"/>
    <w:rsid w:val="00374AC5"/>
    <w:rsid w:val="00375D1E"/>
    <w:rsid w:val="003775F3"/>
    <w:rsid w:val="00377D5E"/>
    <w:rsid w:val="00380850"/>
    <w:rsid w:val="00381AD7"/>
    <w:rsid w:val="00385DF2"/>
    <w:rsid w:val="00386034"/>
    <w:rsid w:val="00386044"/>
    <w:rsid w:val="003919C7"/>
    <w:rsid w:val="00391D82"/>
    <w:rsid w:val="00392A09"/>
    <w:rsid w:val="00393338"/>
    <w:rsid w:val="003939E4"/>
    <w:rsid w:val="00393C74"/>
    <w:rsid w:val="003942E6"/>
    <w:rsid w:val="00397832"/>
    <w:rsid w:val="003A0B3C"/>
    <w:rsid w:val="003A1471"/>
    <w:rsid w:val="003A2D31"/>
    <w:rsid w:val="003A3885"/>
    <w:rsid w:val="003A44BC"/>
    <w:rsid w:val="003A51B3"/>
    <w:rsid w:val="003A5614"/>
    <w:rsid w:val="003A6D7E"/>
    <w:rsid w:val="003A7416"/>
    <w:rsid w:val="003B07FB"/>
    <w:rsid w:val="003B1E0E"/>
    <w:rsid w:val="003B38C6"/>
    <w:rsid w:val="003B40C9"/>
    <w:rsid w:val="003B4B5B"/>
    <w:rsid w:val="003B4D56"/>
    <w:rsid w:val="003B7302"/>
    <w:rsid w:val="003C21A7"/>
    <w:rsid w:val="003C5B09"/>
    <w:rsid w:val="003C5F7A"/>
    <w:rsid w:val="003C7879"/>
    <w:rsid w:val="003D438C"/>
    <w:rsid w:val="003D48A6"/>
    <w:rsid w:val="003D6124"/>
    <w:rsid w:val="003D6431"/>
    <w:rsid w:val="003E08F6"/>
    <w:rsid w:val="003E096D"/>
    <w:rsid w:val="003E1807"/>
    <w:rsid w:val="003E1B5E"/>
    <w:rsid w:val="003E5AFA"/>
    <w:rsid w:val="003F056D"/>
    <w:rsid w:val="003F1A84"/>
    <w:rsid w:val="003F2D4F"/>
    <w:rsid w:val="003F337E"/>
    <w:rsid w:val="003F3D7C"/>
    <w:rsid w:val="003F41D1"/>
    <w:rsid w:val="003F6395"/>
    <w:rsid w:val="003F64D8"/>
    <w:rsid w:val="004017A2"/>
    <w:rsid w:val="00402A4E"/>
    <w:rsid w:val="00402EF7"/>
    <w:rsid w:val="00403757"/>
    <w:rsid w:val="004051F4"/>
    <w:rsid w:val="00405227"/>
    <w:rsid w:val="004053FB"/>
    <w:rsid w:val="00405F13"/>
    <w:rsid w:val="00407BB5"/>
    <w:rsid w:val="00416A0A"/>
    <w:rsid w:val="00420B6D"/>
    <w:rsid w:val="00420ED8"/>
    <w:rsid w:val="004227D8"/>
    <w:rsid w:val="00423F81"/>
    <w:rsid w:val="00424C86"/>
    <w:rsid w:val="00425AD3"/>
    <w:rsid w:val="00426A87"/>
    <w:rsid w:val="00432C57"/>
    <w:rsid w:val="004336C3"/>
    <w:rsid w:val="004370FE"/>
    <w:rsid w:val="00441EBC"/>
    <w:rsid w:val="004445ED"/>
    <w:rsid w:val="00444764"/>
    <w:rsid w:val="00446821"/>
    <w:rsid w:val="00450C55"/>
    <w:rsid w:val="00451072"/>
    <w:rsid w:val="00452469"/>
    <w:rsid w:val="004554CD"/>
    <w:rsid w:val="004601C2"/>
    <w:rsid w:val="004612BC"/>
    <w:rsid w:val="00462258"/>
    <w:rsid w:val="0046303C"/>
    <w:rsid w:val="00463739"/>
    <w:rsid w:val="004649D3"/>
    <w:rsid w:val="00464D2B"/>
    <w:rsid w:val="0046613E"/>
    <w:rsid w:val="0046678B"/>
    <w:rsid w:val="00467A11"/>
    <w:rsid w:val="00467DAD"/>
    <w:rsid w:val="004701F2"/>
    <w:rsid w:val="00470649"/>
    <w:rsid w:val="00471DE5"/>
    <w:rsid w:val="00471FC4"/>
    <w:rsid w:val="00474212"/>
    <w:rsid w:val="00482E32"/>
    <w:rsid w:val="00484FD4"/>
    <w:rsid w:val="0048544A"/>
    <w:rsid w:val="004855F2"/>
    <w:rsid w:val="004857C5"/>
    <w:rsid w:val="00491324"/>
    <w:rsid w:val="00491F6F"/>
    <w:rsid w:val="004931A8"/>
    <w:rsid w:val="004950CB"/>
    <w:rsid w:val="00496404"/>
    <w:rsid w:val="00496456"/>
    <w:rsid w:val="00497727"/>
    <w:rsid w:val="004A0418"/>
    <w:rsid w:val="004A10FD"/>
    <w:rsid w:val="004A125E"/>
    <w:rsid w:val="004A182F"/>
    <w:rsid w:val="004A19B0"/>
    <w:rsid w:val="004A19F5"/>
    <w:rsid w:val="004A1B74"/>
    <w:rsid w:val="004A204A"/>
    <w:rsid w:val="004A2A57"/>
    <w:rsid w:val="004A31CF"/>
    <w:rsid w:val="004A4EFD"/>
    <w:rsid w:val="004B01F3"/>
    <w:rsid w:val="004B0903"/>
    <w:rsid w:val="004B161B"/>
    <w:rsid w:val="004B1941"/>
    <w:rsid w:val="004B282B"/>
    <w:rsid w:val="004B293D"/>
    <w:rsid w:val="004B32D2"/>
    <w:rsid w:val="004B33BF"/>
    <w:rsid w:val="004B3724"/>
    <w:rsid w:val="004B4AB7"/>
    <w:rsid w:val="004B4EA3"/>
    <w:rsid w:val="004B6F80"/>
    <w:rsid w:val="004C1DC3"/>
    <w:rsid w:val="004C45BC"/>
    <w:rsid w:val="004C53A9"/>
    <w:rsid w:val="004C6649"/>
    <w:rsid w:val="004C73EB"/>
    <w:rsid w:val="004D0031"/>
    <w:rsid w:val="004D0D09"/>
    <w:rsid w:val="004D2BCD"/>
    <w:rsid w:val="004D3F5E"/>
    <w:rsid w:val="004D4095"/>
    <w:rsid w:val="004D4C2D"/>
    <w:rsid w:val="004E05AC"/>
    <w:rsid w:val="004E2430"/>
    <w:rsid w:val="004E30CE"/>
    <w:rsid w:val="004E4576"/>
    <w:rsid w:val="004E5B5F"/>
    <w:rsid w:val="004E639D"/>
    <w:rsid w:val="004E73D0"/>
    <w:rsid w:val="004F19C7"/>
    <w:rsid w:val="004F1E2C"/>
    <w:rsid w:val="004F2A94"/>
    <w:rsid w:val="004F5276"/>
    <w:rsid w:val="004F61A6"/>
    <w:rsid w:val="004F6218"/>
    <w:rsid w:val="0050097E"/>
    <w:rsid w:val="00502951"/>
    <w:rsid w:val="0050368E"/>
    <w:rsid w:val="00503CBB"/>
    <w:rsid w:val="00504EF6"/>
    <w:rsid w:val="0050661C"/>
    <w:rsid w:val="00507F64"/>
    <w:rsid w:val="005105D4"/>
    <w:rsid w:val="00511E00"/>
    <w:rsid w:val="00513131"/>
    <w:rsid w:val="005203F4"/>
    <w:rsid w:val="0052076C"/>
    <w:rsid w:val="00523F94"/>
    <w:rsid w:val="00524A28"/>
    <w:rsid w:val="00526115"/>
    <w:rsid w:val="0052728C"/>
    <w:rsid w:val="00531752"/>
    <w:rsid w:val="00532636"/>
    <w:rsid w:val="00533AB8"/>
    <w:rsid w:val="00535639"/>
    <w:rsid w:val="00535823"/>
    <w:rsid w:val="00536966"/>
    <w:rsid w:val="00541A26"/>
    <w:rsid w:val="005442C8"/>
    <w:rsid w:val="00546869"/>
    <w:rsid w:val="00551D72"/>
    <w:rsid w:val="005527AF"/>
    <w:rsid w:val="00552F63"/>
    <w:rsid w:val="00557A0F"/>
    <w:rsid w:val="00562A01"/>
    <w:rsid w:val="0056677F"/>
    <w:rsid w:val="00566AEB"/>
    <w:rsid w:val="00566C39"/>
    <w:rsid w:val="00567496"/>
    <w:rsid w:val="005702BD"/>
    <w:rsid w:val="00575FD2"/>
    <w:rsid w:val="00576DFB"/>
    <w:rsid w:val="00580007"/>
    <w:rsid w:val="005803E3"/>
    <w:rsid w:val="00582530"/>
    <w:rsid w:val="00582753"/>
    <w:rsid w:val="0058288B"/>
    <w:rsid w:val="00583432"/>
    <w:rsid w:val="005848AF"/>
    <w:rsid w:val="005874BB"/>
    <w:rsid w:val="00594959"/>
    <w:rsid w:val="00594D8C"/>
    <w:rsid w:val="0059514F"/>
    <w:rsid w:val="0059528F"/>
    <w:rsid w:val="00597FA8"/>
    <w:rsid w:val="005A0D8C"/>
    <w:rsid w:val="005A1094"/>
    <w:rsid w:val="005A3ED6"/>
    <w:rsid w:val="005A4B56"/>
    <w:rsid w:val="005A5333"/>
    <w:rsid w:val="005A59F1"/>
    <w:rsid w:val="005A7199"/>
    <w:rsid w:val="005A7C6C"/>
    <w:rsid w:val="005B1707"/>
    <w:rsid w:val="005B1B01"/>
    <w:rsid w:val="005B2836"/>
    <w:rsid w:val="005B2D3B"/>
    <w:rsid w:val="005B59DA"/>
    <w:rsid w:val="005B5C8C"/>
    <w:rsid w:val="005C0D48"/>
    <w:rsid w:val="005C0DBD"/>
    <w:rsid w:val="005C10B9"/>
    <w:rsid w:val="005C4C33"/>
    <w:rsid w:val="005C6210"/>
    <w:rsid w:val="005C6E39"/>
    <w:rsid w:val="005D5346"/>
    <w:rsid w:val="005D587C"/>
    <w:rsid w:val="005D6392"/>
    <w:rsid w:val="005D78E4"/>
    <w:rsid w:val="005D7A7E"/>
    <w:rsid w:val="005E1771"/>
    <w:rsid w:val="005E1949"/>
    <w:rsid w:val="005E1BAE"/>
    <w:rsid w:val="005E3A2E"/>
    <w:rsid w:val="005E424B"/>
    <w:rsid w:val="005E6B2C"/>
    <w:rsid w:val="005F10E8"/>
    <w:rsid w:val="005F1FD9"/>
    <w:rsid w:val="005F2162"/>
    <w:rsid w:val="005F243E"/>
    <w:rsid w:val="005F275C"/>
    <w:rsid w:val="005F512B"/>
    <w:rsid w:val="005F5CAB"/>
    <w:rsid w:val="005F5E61"/>
    <w:rsid w:val="005F72BA"/>
    <w:rsid w:val="0060175D"/>
    <w:rsid w:val="006026CE"/>
    <w:rsid w:val="00602CFF"/>
    <w:rsid w:val="0060724C"/>
    <w:rsid w:val="00607C5B"/>
    <w:rsid w:val="006113DA"/>
    <w:rsid w:val="0061197D"/>
    <w:rsid w:val="00612D62"/>
    <w:rsid w:val="00612D8C"/>
    <w:rsid w:val="00613A13"/>
    <w:rsid w:val="00613E01"/>
    <w:rsid w:val="00616043"/>
    <w:rsid w:val="00621DD2"/>
    <w:rsid w:val="0062215F"/>
    <w:rsid w:val="0062368E"/>
    <w:rsid w:val="006247A7"/>
    <w:rsid w:val="00625CCC"/>
    <w:rsid w:val="006265AA"/>
    <w:rsid w:val="00631FC3"/>
    <w:rsid w:val="00632262"/>
    <w:rsid w:val="00633B36"/>
    <w:rsid w:val="006377FA"/>
    <w:rsid w:val="00641979"/>
    <w:rsid w:val="00641A9A"/>
    <w:rsid w:val="006440B7"/>
    <w:rsid w:val="00646060"/>
    <w:rsid w:val="00647B95"/>
    <w:rsid w:val="00647FD2"/>
    <w:rsid w:val="00654977"/>
    <w:rsid w:val="00654BC9"/>
    <w:rsid w:val="00657EBF"/>
    <w:rsid w:val="00661CC2"/>
    <w:rsid w:val="0066332B"/>
    <w:rsid w:val="00664186"/>
    <w:rsid w:val="006650B2"/>
    <w:rsid w:val="00665183"/>
    <w:rsid w:val="00666829"/>
    <w:rsid w:val="006669A9"/>
    <w:rsid w:val="00667AC5"/>
    <w:rsid w:val="00670D7B"/>
    <w:rsid w:val="0067152A"/>
    <w:rsid w:val="006738F4"/>
    <w:rsid w:val="0067585A"/>
    <w:rsid w:val="006770FE"/>
    <w:rsid w:val="006829D2"/>
    <w:rsid w:val="00682F55"/>
    <w:rsid w:val="00691059"/>
    <w:rsid w:val="006929C8"/>
    <w:rsid w:val="0069418E"/>
    <w:rsid w:val="006941B5"/>
    <w:rsid w:val="0069534C"/>
    <w:rsid w:val="00695E77"/>
    <w:rsid w:val="006A2846"/>
    <w:rsid w:val="006A4776"/>
    <w:rsid w:val="006A5299"/>
    <w:rsid w:val="006A5492"/>
    <w:rsid w:val="006A67D3"/>
    <w:rsid w:val="006A711F"/>
    <w:rsid w:val="006A7CAF"/>
    <w:rsid w:val="006B0144"/>
    <w:rsid w:val="006B06B0"/>
    <w:rsid w:val="006B2E05"/>
    <w:rsid w:val="006B5D22"/>
    <w:rsid w:val="006C09C9"/>
    <w:rsid w:val="006C2C17"/>
    <w:rsid w:val="006C302C"/>
    <w:rsid w:val="006C6295"/>
    <w:rsid w:val="006D3D1E"/>
    <w:rsid w:val="006D500A"/>
    <w:rsid w:val="006D5277"/>
    <w:rsid w:val="006D668F"/>
    <w:rsid w:val="006D727B"/>
    <w:rsid w:val="006E0DA1"/>
    <w:rsid w:val="006E152C"/>
    <w:rsid w:val="006E18AA"/>
    <w:rsid w:val="006E2BA5"/>
    <w:rsid w:val="006E40D9"/>
    <w:rsid w:val="006E497C"/>
    <w:rsid w:val="006E78A1"/>
    <w:rsid w:val="006E7E65"/>
    <w:rsid w:val="006F36BB"/>
    <w:rsid w:val="006F4FC9"/>
    <w:rsid w:val="006F654B"/>
    <w:rsid w:val="006F70D0"/>
    <w:rsid w:val="006F72A3"/>
    <w:rsid w:val="00700C9A"/>
    <w:rsid w:val="00701292"/>
    <w:rsid w:val="00702306"/>
    <w:rsid w:val="00702C63"/>
    <w:rsid w:val="0070456B"/>
    <w:rsid w:val="007073F4"/>
    <w:rsid w:val="007102CD"/>
    <w:rsid w:val="00713A08"/>
    <w:rsid w:val="00715A1E"/>
    <w:rsid w:val="00720526"/>
    <w:rsid w:val="00720C12"/>
    <w:rsid w:val="0072227D"/>
    <w:rsid w:val="00723594"/>
    <w:rsid w:val="00726B04"/>
    <w:rsid w:val="00727234"/>
    <w:rsid w:val="00731224"/>
    <w:rsid w:val="00733F2C"/>
    <w:rsid w:val="00734B34"/>
    <w:rsid w:val="00737B05"/>
    <w:rsid w:val="007402B2"/>
    <w:rsid w:val="00741BE1"/>
    <w:rsid w:val="007426F1"/>
    <w:rsid w:val="007429E9"/>
    <w:rsid w:val="007436E9"/>
    <w:rsid w:val="007440F1"/>
    <w:rsid w:val="00744D11"/>
    <w:rsid w:val="00744FC9"/>
    <w:rsid w:val="0074611D"/>
    <w:rsid w:val="00746BFA"/>
    <w:rsid w:val="00750088"/>
    <w:rsid w:val="00751C8D"/>
    <w:rsid w:val="00752327"/>
    <w:rsid w:val="00753463"/>
    <w:rsid w:val="00753E6B"/>
    <w:rsid w:val="007552A2"/>
    <w:rsid w:val="00755DA6"/>
    <w:rsid w:val="00755DB6"/>
    <w:rsid w:val="00756535"/>
    <w:rsid w:val="00760444"/>
    <w:rsid w:val="007625C4"/>
    <w:rsid w:val="007657FD"/>
    <w:rsid w:val="00773226"/>
    <w:rsid w:val="00773FCA"/>
    <w:rsid w:val="00774ABE"/>
    <w:rsid w:val="007751CC"/>
    <w:rsid w:val="00775420"/>
    <w:rsid w:val="00775A0C"/>
    <w:rsid w:val="007760F8"/>
    <w:rsid w:val="007766C3"/>
    <w:rsid w:val="00776E0E"/>
    <w:rsid w:val="00777B01"/>
    <w:rsid w:val="0078020E"/>
    <w:rsid w:val="0078044A"/>
    <w:rsid w:val="00781F0F"/>
    <w:rsid w:val="007863DE"/>
    <w:rsid w:val="00786C7E"/>
    <w:rsid w:val="00793260"/>
    <w:rsid w:val="007954CF"/>
    <w:rsid w:val="007973FC"/>
    <w:rsid w:val="00797968"/>
    <w:rsid w:val="00797F4B"/>
    <w:rsid w:val="007A0BC1"/>
    <w:rsid w:val="007A3799"/>
    <w:rsid w:val="007A4381"/>
    <w:rsid w:val="007A5124"/>
    <w:rsid w:val="007A6FA7"/>
    <w:rsid w:val="007A7D2D"/>
    <w:rsid w:val="007B0D79"/>
    <w:rsid w:val="007B1D92"/>
    <w:rsid w:val="007B34E2"/>
    <w:rsid w:val="007B36EB"/>
    <w:rsid w:val="007B3E41"/>
    <w:rsid w:val="007B4537"/>
    <w:rsid w:val="007C32A5"/>
    <w:rsid w:val="007C3F99"/>
    <w:rsid w:val="007C63D3"/>
    <w:rsid w:val="007C775E"/>
    <w:rsid w:val="007D2DDD"/>
    <w:rsid w:val="007D317C"/>
    <w:rsid w:val="007D47F1"/>
    <w:rsid w:val="007E097A"/>
    <w:rsid w:val="007E1BE0"/>
    <w:rsid w:val="007E1F22"/>
    <w:rsid w:val="007E2979"/>
    <w:rsid w:val="007E2EF3"/>
    <w:rsid w:val="007E333D"/>
    <w:rsid w:val="007E482F"/>
    <w:rsid w:val="007E5860"/>
    <w:rsid w:val="007E7FCD"/>
    <w:rsid w:val="007F14A8"/>
    <w:rsid w:val="007F1FE1"/>
    <w:rsid w:val="007F206E"/>
    <w:rsid w:val="007F345D"/>
    <w:rsid w:val="007F3554"/>
    <w:rsid w:val="007F3F33"/>
    <w:rsid w:val="007F4A78"/>
    <w:rsid w:val="007F4C0B"/>
    <w:rsid w:val="007F5E4A"/>
    <w:rsid w:val="007F67B5"/>
    <w:rsid w:val="007F6AA5"/>
    <w:rsid w:val="00800839"/>
    <w:rsid w:val="00804478"/>
    <w:rsid w:val="00804E0C"/>
    <w:rsid w:val="008058EF"/>
    <w:rsid w:val="00805B94"/>
    <w:rsid w:val="00806532"/>
    <w:rsid w:val="00806C03"/>
    <w:rsid w:val="008109A4"/>
    <w:rsid w:val="00811EC6"/>
    <w:rsid w:val="008126DA"/>
    <w:rsid w:val="00813C12"/>
    <w:rsid w:val="0081456F"/>
    <w:rsid w:val="00816105"/>
    <w:rsid w:val="00817CF3"/>
    <w:rsid w:val="008201BB"/>
    <w:rsid w:val="0082088A"/>
    <w:rsid w:val="00820AB5"/>
    <w:rsid w:val="00821FE5"/>
    <w:rsid w:val="0082290F"/>
    <w:rsid w:val="008237C8"/>
    <w:rsid w:val="008305AA"/>
    <w:rsid w:val="00831C2C"/>
    <w:rsid w:val="00833DAB"/>
    <w:rsid w:val="00834802"/>
    <w:rsid w:val="00837C34"/>
    <w:rsid w:val="00837F91"/>
    <w:rsid w:val="00842DD7"/>
    <w:rsid w:val="00842FD9"/>
    <w:rsid w:val="00845DBC"/>
    <w:rsid w:val="0084608A"/>
    <w:rsid w:val="008464EA"/>
    <w:rsid w:val="00847E96"/>
    <w:rsid w:val="00852D61"/>
    <w:rsid w:val="0085369A"/>
    <w:rsid w:val="008536FC"/>
    <w:rsid w:val="00853A2D"/>
    <w:rsid w:val="008567CD"/>
    <w:rsid w:val="00856E87"/>
    <w:rsid w:val="0086423D"/>
    <w:rsid w:val="0086474A"/>
    <w:rsid w:val="00864763"/>
    <w:rsid w:val="00865FA8"/>
    <w:rsid w:val="008674E6"/>
    <w:rsid w:val="0087193F"/>
    <w:rsid w:val="00871944"/>
    <w:rsid w:val="00875D9F"/>
    <w:rsid w:val="00876CC8"/>
    <w:rsid w:val="0087780D"/>
    <w:rsid w:val="00877D0D"/>
    <w:rsid w:val="00880FE3"/>
    <w:rsid w:val="008865F7"/>
    <w:rsid w:val="00887ABC"/>
    <w:rsid w:val="00887CFE"/>
    <w:rsid w:val="00890294"/>
    <w:rsid w:val="00893597"/>
    <w:rsid w:val="00894501"/>
    <w:rsid w:val="00897C15"/>
    <w:rsid w:val="00897DA2"/>
    <w:rsid w:val="008A1B2C"/>
    <w:rsid w:val="008A2684"/>
    <w:rsid w:val="008A5329"/>
    <w:rsid w:val="008A5709"/>
    <w:rsid w:val="008A5B98"/>
    <w:rsid w:val="008A62E9"/>
    <w:rsid w:val="008A7F79"/>
    <w:rsid w:val="008B14D8"/>
    <w:rsid w:val="008B1E37"/>
    <w:rsid w:val="008B25EB"/>
    <w:rsid w:val="008B36C9"/>
    <w:rsid w:val="008B3934"/>
    <w:rsid w:val="008C08A0"/>
    <w:rsid w:val="008C3E0A"/>
    <w:rsid w:val="008C4034"/>
    <w:rsid w:val="008D0E93"/>
    <w:rsid w:val="008D23D6"/>
    <w:rsid w:val="008D6836"/>
    <w:rsid w:val="008D73A0"/>
    <w:rsid w:val="008E2062"/>
    <w:rsid w:val="008E2245"/>
    <w:rsid w:val="008E2D1A"/>
    <w:rsid w:val="008E34F8"/>
    <w:rsid w:val="008E555D"/>
    <w:rsid w:val="008F0526"/>
    <w:rsid w:val="008F1287"/>
    <w:rsid w:val="008F1ACF"/>
    <w:rsid w:val="008F1ED0"/>
    <w:rsid w:val="008F4839"/>
    <w:rsid w:val="008F54EE"/>
    <w:rsid w:val="008F7239"/>
    <w:rsid w:val="0090024E"/>
    <w:rsid w:val="00900B6F"/>
    <w:rsid w:val="00900BA6"/>
    <w:rsid w:val="00901C4F"/>
    <w:rsid w:val="00902FDD"/>
    <w:rsid w:val="009032F4"/>
    <w:rsid w:val="0090412A"/>
    <w:rsid w:val="00905008"/>
    <w:rsid w:val="00906254"/>
    <w:rsid w:val="00907E88"/>
    <w:rsid w:val="009137AA"/>
    <w:rsid w:val="00915B0B"/>
    <w:rsid w:val="009161CE"/>
    <w:rsid w:val="0091631F"/>
    <w:rsid w:val="0091652F"/>
    <w:rsid w:val="0091732F"/>
    <w:rsid w:val="00920112"/>
    <w:rsid w:val="0092022B"/>
    <w:rsid w:val="00920334"/>
    <w:rsid w:val="00923A19"/>
    <w:rsid w:val="009243DB"/>
    <w:rsid w:val="00925995"/>
    <w:rsid w:val="00927CDF"/>
    <w:rsid w:val="0093125D"/>
    <w:rsid w:val="0093177B"/>
    <w:rsid w:val="00931E87"/>
    <w:rsid w:val="009323F8"/>
    <w:rsid w:val="00932D90"/>
    <w:rsid w:val="0093372A"/>
    <w:rsid w:val="009350FD"/>
    <w:rsid w:val="00935361"/>
    <w:rsid w:val="0094341F"/>
    <w:rsid w:val="00945709"/>
    <w:rsid w:val="00946C2F"/>
    <w:rsid w:val="0095041E"/>
    <w:rsid w:val="009504D4"/>
    <w:rsid w:val="009514B5"/>
    <w:rsid w:val="00952D4F"/>
    <w:rsid w:val="00953241"/>
    <w:rsid w:val="00953FED"/>
    <w:rsid w:val="00954BDE"/>
    <w:rsid w:val="00956D6B"/>
    <w:rsid w:val="00956D87"/>
    <w:rsid w:val="00960A5D"/>
    <w:rsid w:val="00960FD3"/>
    <w:rsid w:val="0096138F"/>
    <w:rsid w:val="009621A2"/>
    <w:rsid w:val="009629C0"/>
    <w:rsid w:val="00962A66"/>
    <w:rsid w:val="00962F20"/>
    <w:rsid w:val="00963FBB"/>
    <w:rsid w:val="00965802"/>
    <w:rsid w:val="0096738B"/>
    <w:rsid w:val="009678B2"/>
    <w:rsid w:val="00967E1B"/>
    <w:rsid w:val="00972FF3"/>
    <w:rsid w:val="00973287"/>
    <w:rsid w:val="00975BA6"/>
    <w:rsid w:val="009772BA"/>
    <w:rsid w:val="009821D7"/>
    <w:rsid w:val="00983E26"/>
    <w:rsid w:val="00986A3B"/>
    <w:rsid w:val="00987C46"/>
    <w:rsid w:val="00987C8E"/>
    <w:rsid w:val="00990C25"/>
    <w:rsid w:val="00990C88"/>
    <w:rsid w:val="009923AB"/>
    <w:rsid w:val="009930A5"/>
    <w:rsid w:val="009938F5"/>
    <w:rsid w:val="00997897"/>
    <w:rsid w:val="009A21E2"/>
    <w:rsid w:val="009A2E92"/>
    <w:rsid w:val="009A3A1B"/>
    <w:rsid w:val="009B27A1"/>
    <w:rsid w:val="009B33AD"/>
    <w:rsid w:val="009B3D94"/>
    <w:rsid w:val="009B4712"/>
    <w:rsid w:val="009B62AB"/>
    <w:rsid w:val="009C092A"/>
    <w:rsid w:val="009C516D"/>
    <w:rsid w:val="009C5394"/>
    <w:rsid w:val="009C5514"/>
    <w:rsid w:val="009C6045"/>
    <w:rsid w:val="009D245A"/>
    <w:rsid w:val="009D3447"/>
    <w:rsid w:val="009E2330"/>
    <w:rsid w:val="009E4393"/>
    <w:rsid w:val="009E5070"/>
    <w:rsid w:val="009E5B5C"/>
    <w:rsid w:val="009F4CCA"/>
    <w:rsid w:val="009F6FD8"/>
    <w:rsid w:val="009F7E23"/>
    <w:rsid w:val="00A01EDF"/>
    <w:rsid w:val="00A023F5"/>
    <w:rsid w:val="00A04F2F"/>
    <w:rsid w:val="00A065F8"/>
    <w:rsid w:val="00A06805"/>
    <w:rsid w:val="00A11E62"/>
    <w:rsid w:val="00A15C9F"/>
    <w:rsid w:val="00A17014"/>
    <w:rsid w:val="00A171C0"/>
    <w:rsid w:val="00A17273"/>
    <w:rsid w:val="00A17F7F"/>
    <w:rsid w:val="00A20ABF"/>
    <w:rsid w:val="00A20BBB"/>
    <w:rsid w:val="00A228E7"/>
    <w:rsid w:val="00A303B9"/>
    <w:rsid w:val="00A31E74"/>
    <w:rsid w:val="00A32250"/>
    <w:rsid w:val="00A35BC0"/>
    <w:rsid w:val="00A36EC5"/>
    <w:rsid w:val="00A376C6"/>
    <w:rsid w:val="00A407EC"/>
    <w:rsid w:val="00A41B6C"/>
    <w:rsid w:val="00A43671"/>
    <w:rsid w:val="00A43D22"/>
    <w:rsid w:val="00A45F17"/>
    <w:rsid w:val="00A4631B"/>
    <w:rsid w:val="00A46785"/>
    <w:rsid w:val="00A46F35"/>
    <w:rsid w:val="00A47216"/>
    <w:rsid w:val="00A52BBC"/>
    <w:rsid w:val="00A54583"/>
    <w:rsid w:val="00A56354"/>
    <w:rsid w:val="00A609CD"/>
    <w:rsid w:val="00A60AB2"/>
    <w:rsid w:val="00A61A60"/>
    <w:rsid w:val="00A62B04"/>
    <w:rsid w:val="00A63349"/>
    <w:rsid w:val="00A6400F"/>
    <w:rsid w:val="00A64365"/>
    <w:rsid w:val="00A64BB0"/>
    <w:rsid w:val="00A6561A"/>
    <w:rsid w:val="00A702FE"/>
    <w:rsid w:val="00A706DE"/>
    <w:rsid w:val="00A7371D"/>
    <w:rsid w:val="00A7456C"/>
    <w:rsid w:val="00A77E61"/>
    <w:rsid w:val="00A805E6"/>
    <w:rsid w:val="00A806C2"/>
    <w:rsid w:val="00A822FB"/>
    <w:rsid w:val="00A82427"/>
    <w:rsid w:val="00A86B71"/>
    <w:rsid w:val="00A90173"/>
    <w:rsid w:val="00A90D7D"/>
    <w:rsid w:val="00A915AA"/>
    <w:rsid w:val="00A9198C"/>
    <w:rsid w:val="00A92D78"/>
    <w:rsid w:val="00A9383F"/>
    <w:rsid w:val="00A97263"/>
    <w:rsid w:val="00AA3BB9"/>
    <w:rsid w:val="00AA3E6C"/>
    <w:rsid w:val="00AA5A53"/>
    <w:rsid w:val="00AB16CC"/>
    <w:rsid w:val="00AB4902"/>
    <w:rsid w:val="00AB51AC"/>
    <w:rsid w:val="00AB5281"/>
    <w:rsid w:val="00AB5350"/>
    <w:rsid w:val="00AC0B7B"/>
    <w:rsid w:val="00AC1471"/>
    <w:rsid w:val="00AC219F"/>
    <w:rsid w:val="00AC5479"/>
    <w:rsid w:val="00AD17A6"/>
    <w:rsid w:val="00AD20AD"/>
    <w:rsid w:val="00AD2D0E"/>
    <w:rsid w:val="00AD315B"/>
    <w:rsid w:val="00AD4323"/>
    <w:rsid w:val="00AD44C4"/>
    <w:rsid w:val="00AD658B"/>
    <w:rsid w:val="00AD7B35"/>
    <w:rsid w:val="00AE08ED"/>
    <w:rsid w:val="00AE141C"/>
    <w:rsid w:val="00AE249B"/>
    <w:rsid w:val="00AE4A35"/>
    <w:rsid w:val="00AE5105"/>
    <w:rsid w:val="00AE669A"/>
    <w:rsid w:val="00AF140B"/>
    <w:rsid w:val="00AF6A00"/>
    <w:rsid w:val="00B020BE"/>
    <w:rsid w:val="00B049ED"/>
    <w:rsid w:val="00B05857"/>
    <w:rsid w:val="00B06CCE"/>
    <w:rsid w:val="00B10E17"/>
    <w:rsid w:val="00B11241"/>
    <w:rsid w:val="00B11AD9"/>
    <w:rsid w:val="00B137CD"/>
    <w:rsid w:val="00B15387"/>
    <w:rsid w:val="00B23455"/>
    <w:rsid w:val="00B2705C"/>
    <w:rsid w:val="00B27A2E"/>
    <w:rsid w:val="00B3040C"/>
    <w:rsid w:val="00B3256F"/>
    <w:rsid w:val="00B32630"/>
    <w:rsid w:val="00B35197"/>
    <w:rsid w:val="00B35A91"/>
    <w:rsid w:val="00B35F5C"/>
    <w:rsid w:val="00B37096"/>
    <w:rsid w:val="00B379A5"/>
    <w:rsid w:val="00B4026E"/>
    <w:rsid w:val="00B4112A"/>
    <w:rsid w:val="00B4227E"/>
    <w:rsid w:val="00B42B18"/>
    <w:rsid w:val="00B42D9A"/>
    <w:rsid w:val="00B42E10"/>
    <w:rsid w:val="00B443D6"/>
    <w:rsid w:val="00B4498D"/>
    <w:rsid w:val="00B45C2C"/>
    <w:rsid w:val="00B4675A"/>
    <w:rsid w:val="00B50500"/>
    <w:rsid w:val="00B52A63"/>
    <w:rsid w:val="00B54740"/>
    <w:rsid w:val="00B54936"/>
    <w:rsid w:val="00B54B61"/>
    <w:rsid w:val="00B5539A"/>
    <w:rsid w:val="00B554C4"/>
    <w:rsid w:val="00B55A95"/>
    <w:rsid w:val="00B56686"/>
    <w:rsid w:val="00B607FC"/>
    <w:rsid w:val="00B6110B"/>
    <w:rsid w:val="00B612ED"/>
    <w:rsid w:val="00B62197"/>
    <w:rsid w:val="00B62936"/>
    <w:rsid w:val="00B63831"/>
    <w:rsid w:val="00B64ED9"/>
    <w:rsid w:val="00B66166"/>
    <w:rsid w:val="00B66321"/>
    <w:rsid w:val="00B7015D"/>
    <w:rsid w:val="00B70C62"/>
    <w:rsid w:val="00B717B0"/>
    <w:rsid w:val="00B73B4D"/>
    <w:rsid w:val="00B74F59"/>
    <w:rsid w:val="00B77A12"/>
    <w:rsid w:val="00B835EB"/>
    <w:rsid w:val="00B847A5"/>
    <w:rsid w:val="00B86009"/>
    <w:rsid w:val="00B91AC7"/>
    <w:rsid w:val="00B92790"/>
    <w:rsid w:val="00B97BC0"/>
    <w:rsid w:val="00B97D80"/>
    <w:rsid w:val="00BA2DF1"/>
    <w:rsid w:val="00BA410A"/>
    <w:rsid w:val="00BA4382"/>
    <w:rsid w:val="00BA49ED"/>
    <w:rsid w:val="00BA5459"/>
    <w:rsid w:val="00BA59F4"/>
    <w:rsid w:val="00BA5CA9"/>
    <w:rsid w:val="00BB112E"/>
    <w:rsid w:val="00BB1510"/>
    <w:rsid w:val="00BB18EA"/>
    <w:rsid w:val="00BB28CF"/>
    <w:rsid w:val="00BB6642"/>
    <w:rsid w:val="00BC13CF"/>
    <w:rsid w:val="00BC22F6"/>
    <w:rsid w:val="00BC32C6"/>
    <w:rsid w:val="00BC4FDE"/>
    <w:rsid w:val="00BC5B2B"/>
    <w:rsid w:val="00BC66E6"/>
    <w:rsid w:val="00BC73C9"/>
    <w:rsid w:val="00BC7A27"/>
    <w:rsid w:val="00BC7F15"/>
    <w:rsid w:val="00BD0126"/>
    <w:rsid w:val="00BD0854"/>
    <w:rsid w:val="00BD1272"/>
    <w:rsid w:val="00BD1EB8"/>
    <w:rsid w:val="00BD3C2B"/>
    <w:rsid w:val="00BD3E6F"/>
    <w:rsid w:val="00BD41BA"/>
    <w:rsid w:val="00BD45A9"/>
    <w:rsid w:val="00BD6D1A"/>
    <w:rsid w:val="00BE179F"/>
    <w:rsid w:val="00BE4A5B"/>
    <w:rsid w:val="00BE51F6"/>
    <w:rsid w:val="00BE5256"/>
    <w:rsid w:val="00BE6C65"/>
    <w:rsid w:val="00BE77E0"/>
    <w:rsid w:val="00BF1179"/>
    <w:rsid w:val="00BF1696"/>
    <w:rsid w:val="00BF2C6B"/>
    <w:rsid w:val="00BF2CA3"/>
    <w:rsid w:val="00BF75A0"/>
    <w:rsid w:val="00C01B8F"/>
    <w:rsid w:val="00C02E00"/>
    <w:rsid w:val="00C0413C"/>
    <w:rsid w:val="00C055B2"/>
    <w:rsid w:val="00C075CB"/>
    <w:rsid w:val="00C101AD"/>
    <w:rsid w:val="00C1252E"/>
    <w:rsid w:val="00C12E46"/>
    <w:rsid w:val="00C14BC9"/>
    <w:rsid w:val="00C14D79"/>
    <w:rsid w:val="00C17D4D"/>
    <w:rsid w:val="00C21D45"/>
    <w:rsid w:val="00C235F5"/>
    <w:rsid w:val="00C23740"/>
    <w:rsid w:val="00C249B6"/>
    <w:rsid w:val="00C256FF"/>
    <w:rsid w:val="00C25F22"/>
    <w:rsid w:val="00C268DA"/>
    <w:rsid w:val="00C26DF2"/>
    <w:rsid w:val="00C27197"/>
    <w:rsid w:val="00C27215"/>
    <w:rsid w:val="00C27BB8"/>
    <w:rsid w:val="00C34C35"/>
    <w:rsid w:val="00C36244"/>
    <w:rsid w:val="00C3646A"/>
    <w:rsid w:val="00C36B7B"/>
    <w:rsid w:val="00C4099E"/>
    <w:rsid w:val="00C41917"/>
    <w:rsid w:val="00C42B40"/>
    <w:rsid w:val="00C4383A"/>
    <w:rsid w:val="00C45FF3"/>
    <w:rsid w:val="00C47103"/>
    <w:rsid w:val="00C47936"/>
    <w:rsid w:val="00C51247"/>
    <w:rsid w:val="00C53D7F"/>
    <w:rsid w:val="00C540EA"/>
    <w:rsid w:val="00C540F9"/>
    <w:rsid w:val="00C541D0"/>
    <w:rsid w:val="00C557EE"/>
    <w:rsid w:val="00C6052F"/>
    <w:rsid w:val="00C60827"/>
    <w:rsid w:val="00C60CD2"/>
    <w:rsid w:val="00C61EDA"/>
    <w:rsid w:val="00C659B0"/>
    <w:rsid w:val="00C65D29"/>
    <w:rsid w:val="00C65D50"/>
    <w:rsid w:val="00C673DC"/>
    <w:rsid w:val="00C7126E"/>
    <w:rsid w:val="00C71823"/>
    <w:rsid w:val="00C71FBF"/>
    <w:rsid w:val="00C727B8"/>
    <w:rsid w:val="00C72F46"/>
    <w:rsid w:val="00C766F7"/>
    <w:rsid w:val="00C7746E"/>
    <w:rsid w:val="00C80B3A"/>
    <w:rsid w:val="00C81DF9"/>
    <w:rsid w:val="00C826BC"/>
    <w:rsid w:val="00C85F47"/>
    <w:rsid w:val="00C910FE"/>
    <w:rsid w:val="00C92A99"/>
    <w:rsid w:val="00C93386"/>
    <w:rsid w:val="00C9513A"/>
    <w:rsid w:val="00C96850"/>
    <w:rsid w:val="00CA41D5"/>
    <w:rsid w:val="00CA68DC"/>
    <w:rsid w:val="00CA7592"/>
    <w:rsid w:val="00CA7AE0"/>
    <w:rsid w:val="00CB11CE"/>
    <w:rsid w:val="00CB3499"/>
    <w:rsid w:val="00CB3D10"/>
    <w:rsid w:val="00CB3DDC"/>
    <w:rsid w:val="00CB4859"/>
    <w:rsid w:val="00CB5CA5"/>
    <w:rsid w:val="00CC03CA"/>
    <w:rsid w:val="00CC096B"/>
    <w:rsid w:val="00CC16E8"/>
    <w:rsid w:val="00CC1843"/>
    <w:rsid w:val="00CC1ABA"/>
    <w:rsid w:val="00CC2C91"/>
    <w:rsid w:val="00CC2F87"/>
    <w:rsid w:val="00CC40D9"/>
    <w:rsid w:val="00CC4927"/>
    <w:rsid w:val="00CC498B"/>
    <w:rsid w:val="00CC4CA8"/>
    <w:rsid w:val="00CC76FB"/>
    <w:rsid w:val="00CD00CA"/>
    <w:rsid w:val="00CD0427"/>
    <w:rsid w:val="00CD227C"/>
    <w:rsid w:val="00CD530B"/>
    <w:rsid w:val="00CD64F3"/>
    <w:rsid w:val="00CD68F7"/>
    <w:rsid w:val="00CD6DBB"/>
    <w:rsid w:val="00CE0EC7"/>
    <w:rsid w:val="00CE1A40"/>
    <w:rsid w:val="00CE1B76"/>
    <w:rsid w:val="00CE2F50"/>
    <w:rsid w:val="00CE52A1"/>
    <w:rsid w:val="00CE7F8D"/>
    <w:rsid w:val="00CF2320"/>
    <w:rsid w:val="00CF3AF3"/>
    <w:rsid w:val="00CF6732"/>
    <w:rsid w:val="00D0046A"/>
    <w:rsid w:val="00D03989"/>
    <w:rsid w:val="00D04459"/>
    <w:rsid w:val="00D046C4"/>
    <w:rsid w:val="00D0471E"/>
    <w:rsid w:val="00D05F47"/>
    <w:rsid w:val="00D0679D"/>
    <w:rsid w:val="00D07009"/>
    <w:rsid w:val="00D07EE8"/>
    <w:rsid w:val="00D11E22"/>
    <w:rsid w:val="00D12478"/>
    <w:rsid w:val="00D16E34"/>
    <w:rsid w:val="00D16E87"/>
    <w:rsid w:val="00D175BC"/>
    <w:rsid w:val="00D20E54"/>
    <w:rsid w:val="00D21B22"/>
    <w:rsid w:val="00D25AD2"/>
    <w:rsid w:val="00D25FFC"/>
    <w:rsid w:val="00D30CCF"/>
    <w:rsid w:val="00D33226"/>
    <w:rsid w:val="00D33CFF"/>
    <w:rsid w:val="00D35B54"/>
    <w:rsid w:val="00D364A7"/>
    <w:rsid w:val="00D364D3"/>
    <w:rsid w:val="00D41B58"/>
    <w:rsid w:val="00D46A20"/>
    <w:rsid w:val="00D4706E"/>
    <w:rsid w:val="00D523CE"/>
    <w:rsid w:val="00D52973"/>
    <w:rsid w:val="00D52E60"/>
    <w:rsid w:val="00D538E0"/>
    <w:rsid w:val="00D554DB"/>
    <w:rsid w:val="00D55AFF"/>
    <w:rsid w:val="00D575F3"/>
    <w:rsid w:val="00D57B44"/>
    <w:rsid w:val="00D57DEE"/>
    <w:rsid w:val="00D60E35"/>
    <w:rsid w:val="00D625CC"/>
    <w:rsid w:val="00D6267F"/>
    <w:rsid w:val="00D65214"/>
    <w:rsid w:val="00D665EE"/>
    <w:rsid w:val="00D679E2"/>
    <w:rsid w:val="00D723C8"/>
    <w:rsid w:val="00D74474"/>
    <w:rsid w:val="00D75FC2"/>
    <w:rsid w:val="00D776FB"/>
    <w:rsid w:val="00D80595"/>
    <w:rsid w:val="00D837A8"/>
    <w:rsid w:val="00D83FC8"/>
    <w:rsid w:val="00D8439E"/>
    <w:rsid w:val="00D86F6C"/>
    <w:rsid w:val="00D91A3B"/>
    <w:rsid w:val="00D91A91"/>
    <w:rsid w:val="00D9238D"/>
    <w:rsid w:val="00D92FC8"/>
    <w:rsid w:val="00D955A3"/>
    <w:rsid w:val="00D96875"/>
    <w:rsid w:val="00DA184D"/>
    <w:rsid w:val="00DA2A4A"/>
    <w:rsid w:val="00DA3D8E"/>
    <w:rsid w:val="00DA404F"/>
    <w:rsid w:val="00DA4A8B"/>
    <w:rsid w:val="00DA6E42"/>
    <w:rsid w:val="00DA76C8"/>
    <w:rsid w:val="00DA7916"/>
    <w:rsid w:val="00DB11E6"/>
    <w:rsid w:val="00DB1D4C"/>
    <w:rsid w:val="00DB2253"/>
    <w:rsid w:val="00DB2852"/>
    <w:rsid w:val="00DB2C1A"/>
    <w:rsid w:val="00DB3111"/>
    <w:rsid w:val="00DB3788"/>
    <w:rsid w:val="00DB3AA4"/>
    <w:rsid w:val="00DB665B"/>
    <w:rsid w:val="00DB68F7"/>
    <w:rsid w:val="00DB704F"/>
    <w:rsid w:val="00DC0633"/>
    <w:rsid w:val="00DC4A1E"/>
    <w:rsid w:val="00DC58BA"/>
    <w:rsid w:val="00DC6BD1"/>
    <w:rsid w:val="00DD05F6"/>
    <w:rsid w:val="00DD197A"/>
    <w:rsid w:val="00DD55BA"/>
    <w:rsid w:val="00DD5D19"/>
    <w:rsid w:val="00DD65B6"/>
    <w:rsid w:val="00DD7CE6"/>
    <w:rsid w:val="00DE03CB"/>
    <w:rsid w:val="00DE10A2"/>
    <w:rsid w:val="00DE1811"/>
    <w:rsid w:val="00DE428F"/>
    <w:rsid w:val="00DF490C"/>
    <w:rsid w:val="00DF63F2"/>
    <w:rsid w:val="00DF7F01"/>
    <w:rsid w:val="00E0020C"/>
    <w:rsid w:val="00E00870"/>
    <w:rsid w:val="00E009C6"/>
    <w:rsid w:val="00E0112B"/>
    <w:rsid w:val="00E049E5"/>
    <w:rsid w:val="00E105C7"/>
    <w:rsid w:val="00E13A63"/>
    <w:rsid w:val="00E2112D"/>
    <w:rsid w:val="00E22766"/>
    <w:rsid w:val="00E22FB4"/>
    <w:rsid w:val="00E22FD2"/>
    <w:rsid w:val="00E23A90"/>
    <w:rsid w:val="00E23CD3"/>
    <w:rsid w:val="00E249AD"/>
    <w:rsid w:val="00E25492"/>
    <w:rsid w:val="00E3200E"/>
    <w:rsid w:val="00E34450"/>
    <w:rsid w:val="00E34BB5"/>
    <w:rsid w:val="00E35A26"/>
    <w:rsid w:val="00E360B0"/>
    <w:rsid w:val="00E41832"/>
    <w:rsid w:val="00E431A8"/>
    <w:rsid w:val="00E44EC6"/>
    <w:rsid w:val="00E52F3E"/>
    <w:rsid w:val="00E53D27"/>
    <w:rsid w:val="00E5418C"/>
    <w:rsid w:val="00E5733A"/>
    <w:rsid w:val="00E57A1D"/>
    <w:rsid w:val="00E60680"/>
    <w:rsid w:val="00E62C8C"/>
    <w:rsid w:val="00E631D9"/>
    <w:rsid w:val="00E63785"/>
    <w:rsid w:val="00E6464D"/>
    <w:rsid w:val="00E6588E"/>
    <w:rsid w:val="00E67F4D"/>
    <w:rsid w:val="00E71F21"/>
    <w:rsid w:val="00E76CDF"/>
    <w:rsid w:val="00E76E9B"/>
    <w:rsid w:val="00E80C40"/>
    <w:rsid w:val="00E81CE4"/>
    <w:rsid w:val="00E852F7"/>
    <w:rsid w:val="00E85693"/>
    <w:rsid w:val="00E866B8"/>
    <w:rsid w:val="00E875A7"/>
    <w:rsid w:val="00E87ED5"/>
    <w:rsid w:val="00E900E4"/>
    <w:rsid w:val="00E91198"/>
    <w:rsid w:val="00E91D05"/>
    <w:rsid w:val="00EA36DC"/>
    <w:rsid w:val="00EA4999"/>
    <w:rsid w:val="00EA53DA"/>
    <w:rsid w:val="00EA5D02"/>
    <w:rsid w:val="00EA68E5"/>
    <w:rsid w:val="00EB0F98"/>
    <w:rsid w:val="00EB2D9D"/>
    <w:rsid w:val="00EB46C0"/>
    <w:rsid w:val="00EB527B"/>
    <w:rsid w:val="00EB59B7"/>
    <w:rsid w:val="00EB6C69"/>
    <w:rsid w:val="00EB7437"/>
    <w:rsid w:val="00EB7680"/>
    <w:rsid w:val="00EB7DCE"/>
    <w:rsid w:val="00EB7DD7"/>
    <w:rsid w:val="00EC28C0"/>
    <w:rsid w:val="00EC2904"/>
    <w:rsid w:val="00EC2CC6"/>
    <w:rsid w:val="00EC419F"/>
    <w:rsid w:val="00EC55DC"/>
    <w:rsid w:val="00EC623E"/>
    <w:rsid w:val="00ED067A"/>
    <w:rsid w:val="00ED550C"/>
    <w:rsid w:val="00ED56B4"/>
    <w:rsid w:val="00ED5742"/>
    <w:rsid w:val="00ED5A0A"/>
    <w:rsid w:val="00ED7A5D"/>
    <w:rsid w:val="00EE11F1"/>
    <w:rsid w:val="00EE44E1"/>
    <w:rsid w:val="00EE475A"/>
    <w:rsid w:val="00EE5DA8"/>
    <w:rsid w:val="00EE68CD"/>
    <w:rsid w:val="00EE75F5"/>
    <w:rsid w:val="00EE7D45"/>
    <w:rsid w:val="00EF0AD5"/>
    <w:rsid w:val="00EF1E48"/>
    <w:rsid w:val="00EF2923"/>
    <w:rsid w:val="00EF3197"/>
    <w:rsid w:val="00EF4E97"/>
    <w:rsid w:val="00EF6451"/>
    <w:rsid w:val="00EF7BCC"/>
    <w:rsid w:val="00F00BB6"/>
    <w:rsid w:val="00F01F43"/>
    <w:rsid w:val="00F0319F"/>
    <w:rsid w:val="00F03FFA"/>
    <w:rsid w:val="00F04C17"/>
    <w:rsid w:val="00F0717D"/>
    <w:rsid w:val="00F07C65"/>
    <w:rsid w:val="00F102C8"/>
    <w:rsid w:val="00F10FC0"/>
    <w:rsid w:val="00F14FC5"/>
    <w:rsid w:val="00F17295"/>
    <w:rsid w:val="00F211B3"/>
    <w:rsid w:val="00F21403"/>
    <w:rsid w:val="00F225CE"/>
    <w:rsid w:val="00F230A6"/>
    <w:rsid w:val="00F2426C"/>
    <w:rsid w:val="00F247A7"/>
    <w:rsid w:val="00F251F8"/>
    <w:rsid w:val="00F2614B"/>
    <w:rsid w:val="00F264FA"/>
    <w:rsid w:val="00F26DBA"/>
    <w:rsid w:val="00F32E5A"/>
    <w:rsid w:val="00F336AF"/>
    <w:rsid w:val="00F36C72"/>
    <w:rsid w:val="00F403F5"/>
    <w:rsid w:val="00F410F0"/>
    <w:rsid w:val="00F42FA6"/>
    <w:rsid w:val="00F445FD"/>
    <w:rsid w:val="00F453FD"/>
    <w:rsid w:val="00F45997"/>
    <w:rsid w:val="00F46445"/>
    <w:rsid w:val="00F466EC"/>
    <w:rsid w:val="00F47F5C"/>
    <w:rsid w:val="00F50BAA"/>
    <w:rsid w:val="00F51002"/>
    <w:rsid w:val="00F526AC"/>
    <w:rsid w:val="00F54331"/>
    <w:rsid w:val="00F543E5"/>
    <w:rsid w:val="00F5539D"/>
    <w:rsid w:val="00F55881"/>
    <w:rsid w:val="00F603F0"/>
    <w:rsid w:val="00F603F4"/>
    <w:rsid w:val="00F64C94"/>
    <w:rsid w:val="00F676FF"/>
    <w:rsid w:val="00F6771A"/>
    <w:rsid w:val="00F71A5F"/>
    <w:rsid w:val="00F73025"/>
    <w:rsid w:val="00F761FA"/>
    <w:rsid w:val="00F762C5"/>
    <w:rsid w:val="00F763A2"/>
    <w:rsid w:val="00F83969"/>
    <w:rsid w:val="00F84738"/>
    <w:rsid w:val="00F84E1D"/>
    <w:rsid w:val="00F84E5C"/>
    <w:rsid w:val="00F9263F"/>
    <w:rsid w:val="00F93C0D"/>
    <w:rsid w:val="00F94C25"/>
    <w:rsid w:val="00F972C4"/>
    <w:rsid w:val="00F97690"/>
    <w:rsid w:val="00FA1DFC"/>
    <w:rsid w:val="00FA2C8E"/>
    <w:rsid w:val="00FB1E7E"/>
    <w:rsid w:val="00FB25C6"/>
    <w:rsid w:val="00FB33EA"/>
    <w:rsid w:val="00FB5120"/>
    <w:rsid w:val="00FB53A0"/>
    <w:rsid w:val="00FB5761"/>
    <w:rsid w:val="00FB5E32"/>
    <w:rsid w:val="00FB5E6B"/>
    <w:rsid w:val="00FB73B1"/>
    <w:rsid w:val="00FC64D5"/>
    <w:rsid w:val="00FC6D80"/>
    <w:rsid w:val="00FD1876"/>
    <w:rsid w:val="00FD27D7"/>
    <w:rsid w:val="00FD5668"/>
    <w:rsid w:val="00FD56FF"/>
    <w:rsid w:val="00FD6AAC"/>
    <w:rsid w:val="00FD6D20"/>
    <w:rsid w:val="00FE079E"/>
    <w:rsid w:val="00FE321B"/>
    <w:rsid w:val="00FE54E0"/>
    <w:rsid w:val="00FE55E7"/>
    <w:rsid w:val="00FE5C3E"/>
    <w:rsid w:val="00FE5F75"/>
    <w:rsid w:val="00FE6801"/>
    <w:rsid w:val="00FE6F78"/>
    <w:rsid w:val="00FF07E4"/>
    <w:rsid w:val="00FF0C38"/>
    <w:rsid w:val="00FF1895"/>
    <w:rsid w:val="00FF19B0"/>
    <w:rsid w:val="00FF27FE"/>
    <w:rsid w:val="00FF2CC5"/>
    <w:rsid w:val="00FF3AAE"/>
    <w:rsid w:val="00FF4FB2"/>
    <w:rsid w:val="00FF5638"/>
    <w:rsid w:val="00FF60C2"/>
    <w:rsid w:val="00FF6725"/>
    <w:rsid w:val="00FF74D5"/>
    <w:rsid w:val="00FF7B0E"/>
    <w:rsid w:val="00FF7DF3"/>
    <w:rsid w:val="3425E2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425E217"/>
  <w15:chartTrackingRefBased/>
  <w15:docId w15:val="{FD1A0041-E46E-45B1-BAD7-195116631FE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A805E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FF7DF3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Titre">
    <w:name w:val="Title"/>
    <w:basedOn w:val="Normal"/>
    <w:next w:val="Normal"/>
    <w:link w:val="TitreCar"/>
    <w:uiPriority w:val="10"/>
    <w:qFormat/>
    <w:rsid w:val="00484FD4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reCar">
    <w:name w:val="Titre Car"/>
    <w:basedOn w:val="Policepardfaut"/>
    <w:link w:val="Titre"/>
    <w:uiPriority w:val="10"/>
    <w:rsid w:val="00484FD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re1Car">
    <w:name w:val="Titre 1 Car"/>
    <w:basedOn w:val="Policepardfaut"/>
    <w:link w:val="Titre1"/>
    <w:uiPriority w:val="9"/>
    <w:rsid w:val="00A805E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Lgende">
    <w:name w:val="caption"/>
    <w:basedOn w:val="Normal"/>
    <w:next w:val="Normal"/>
    <w:uiPriority w:val="35"/>
    <w:unhideWhenUsed/>
    <w:qFormat/>
    <w:rsid w:val="007F67B5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En-tte">
    <w:name w:val="header"/>
    <w:basedOn w:val="Normal"/>
    <w:link w:val="En-tteCar"/>
    <w:uiPriority w:val="99"/>
    <w:unhideWhenUsed/>
    <w:rsid w:val="00CC76FB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CC76FB"/>
  </w:style>
  <w:style w:type="paragraph" w:styleId="Pieddepage">
    <w:name w:val="footer"/>
    <w:basedOn w:val="Normal"/>
    <w:link w:val="PieddepageCar"/>
    <w:uiPriority w:val="99"/>
    <w:unhideWhenUsed/>
    <w:rsid w:val="00CC76FB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CC76FB"/>
  </w:style>
  <w:style w:type="paragraph" w:styleId="En-ttedetabledesmatires">
    <w:name w:val="TOC Heading"/>
    <w:basedOn w:val="Titre1"/>
    <w:next w:val="Normal"/>
    <w:uiPriority w:val="39"/>
    <w:unhideWhenUsed/>
    <w:qFormat/>
    <w:rsid w:val="00345FD2"/>
    <w:pPr>
      <w:outlineLvl w:val="9"/>
    </w:pPr>
    <w:rPr>
      <w:lang w:eastAsia="fr-FR"/>
    </w:rPr>
  </w:style>
  <w:style w:type="paragraph" w:styleId="TM1">
    <w:name w:val="toc 1"/>
    <w:basedOn w:val="Normal"/>
    <w:next w:val="Normal"/>
    <w:autoRedefine/>
    <w:uiPriority w:val="39"/>
    <w:unhideWhenUsed/>
    <w:rsid w:val="00345FD2"/>
    <w:pPr>
      <w:spacing w:after="100"/>
    </w:pPr>
  </w:style>
  <w:style w:type="character" w:styleId="Lienhypertexte">
    <w:name w:val="Hyperlink"/>
    <w:basedOn w:val="Policepardfaut"/>
    <w:uiPriority w:val="99"/>
    <w:unhideWhenUsed/>
    <w:rsid w:val="00345FD2"/>
    <w:rPr>
      <w:color w:val="0563C1" w:themeColor="hyperlink"/>
      <w:u w:val="single"/>
    </w:rPr>
  </w:style>
  <w:style w:type="paragraph" w:styleId="Tabledesillustrations">
    <w:name w:val="table of figures"/>
    <w:basedOn w:val="Normal"/>
    <w:next w:val="Normal"/>
    <w:uiPriority w:val="99"/>
    <w:unhideWhenUsed/>
    <w:rsid w:val="00C0413C"/>
    <w:pPr>
      <w:spacing w:after="0"/>
    </w:pPr>
  </w:style>
  <w:style w:type="character" w:customStyle="1" w:styleId="Titre2Car">
    <w:name w:val="Titre 2 Car"/>
    <w:basedOn w:val="Policepardfaut"/>
    <w:link w:val="Titre2"/>
    <w:uiPriority w:val="9"/>
    <w:rsid w:val="00FF7DF3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M2">
    <w:name w:val="toc 2"/>
    <w:basedOn w:val="Normal"/>
    <w:next w:val="Normal"/>
    <w:autoRedefine/>
    <w:uiPriority w:val="39"/>
    <w:unhideWhenUsed/>
    <w:rsid w:val="0072227D"/>
    <w:pPr>
      <w:spacing w:after="100"/>
      <w:ind w:left="220"/>
    </w:pPr>
  </w:style>
  <w:style w:type="table" w:styleId="Grilledutableau">
    <w:name w:val="Table Grid"/>
    <w:basedOn w:val="TableauNormal"/>
    <w:uiPriority w:val="39"/>
    <w:rsid w:val="001C286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Rvision">
    <w:name w:val="Revision"/>
    <w:hidden/>
    <w:uiPriority w:val="99"/>
    <w:semiHidden/>
    <w:rsid w:val="00052311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3.jpeg"/><Relationship Id="rId68" Type="http://schemas.openxmlformats.org/officeDocument/2006/relationships/image" Target="media/image58.png"/><Relationship Id="rId84" Type="http://schemas.openxmlformats.org/officeDocument/2006/relationships/hyperlink" Target="https://algoudlaffemas.sharepoint.com/sites/contrleadistance/Documents%20partages/General/Compte%20rendu.docx" TargetMode="External"/><Relationship Id="rId89" Type="http://schemas.openxmlformats.org/officeDocument/2006/relationships/header" Target="header3.xml"/><Relationship Id="rId16" Type="http://schemas.openxmlformats.org/officeDocument/2006/relationships/image" Target="media/image6.png"/><Relationship Id="rId11" Type="http://schemas.openxmlformats.org/officeDocument/2006/relationships/image" Target="media/image1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74" Type="http://schemas.openxmlformats.org/officeDocument/2006/relationships/hyperlink" Target="https://algoudlaffemas.sharepoint.com/sites/contrleadistance/Documents%20partages/General/Compte%20rendu.docx" TargetMode="External"/><Relationship Id="rId79" Type="http://schemas.openxmlformats.org/officeDocument/2006/relationships/hyperlink" Target="https://algoudlaffemas.sharepoint.com/sites/contrleadistance/Documents%20partages/General/Compte%20rendu.docx" TargetMode="External"/><Relationship Id="rId5" Type="http://schemas.openxmlformats.org/officeDocument/2006/relationships/numbering" Target="numbering.xml"/><Relationship Id="rId90" Type="http://schemas.openxmlformats.org/officeDocument/2006/relationships/footer" Target="footer3.xml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64" Type="http://schemas.openxmlformats.org/officeDocument/2006/relationships/image" Target="media/image54.jpeg"/><Relationship Id="rId69" Type="http://schemas.openxmlformats.org/officeDocument/2006/relationships/image" Target="media/image59.jpeg"/><Relationship Id="rId8" Type="http://schemas.openxmlformats.org/officeDocument/2006/relationships/webSettings" Target="webSettings.xml"/><Relationship Id="rId51" Type="http://schemas.openxmlformats.org/officeDocument/2006/relationships/image" Target="media/image41.png"/><Relationship Id="rId72" Type="http://schemas.openxmlformats.org/officeDocument/2006/relationships/image" Target="media/image62.jpeg"/><Relationship Id="rId80" Type="http://schemas.openxmlformats.org/officeDocument/2006/relationships/hyperlink" Target="https://algoudlaffemas.sharepoint.com/sites/contrleadistance/Documents%20partages/General/Compte%20rendu.docx" TargetMode="External"/><Relationship Id="rId85" Type="http://schemas.openxmlformats.org/officeDocument/2006/relationships/header" Target="header1.xml"/><Relationship Id="rId93" Type="http://schemas.openxmlformats.org/officeDocument/2006/relationships/theme" Target="theme/theme1.xml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image" Target="media/image57.jpe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jpeg"/><Relationship Id="rId70" Type="http://schemas.openxmlformats.org/officeDocument/2006/relationships/image" Target="media/image60.jpeg"/><Relationship Id="rId75" Type="http://schemas.openxmlformats.org/officeDocument/2006/relationships/hyperlink" Target="https://algoudlaffemas.sharepoint.com/sites/contrleadistance/Documents%20partages/General/Compte%20rendu.docx" TargetMode="External"/><Relationship Id="rId83" Type="http://schemas.openxmlformats.org/officeDocument/2006/relationships/hyperlink" Target="https://algoudlaffemas.sharepoint.com/sites/contrleadistance/Documents%20partages/General/Compte%20rendu.docx" TargetMode="External"/><Relationship Id="rId88" Type="http://schemas.openxmlformats.org/officeDocument/2006/relationships/footer" Target="footer2.xml"/><Relationship Id="rId9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endnotes" Target="endnotes.xml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jpeg"/><Relationship Id="rId73" Type="http://schemas.openxmlformats.org/officeDocument/2006/relationships/image" Target="media/image63.jpeg"/><Relationship Id="rId78" Type="http://schemas.openxmlformats.org/officeDocument/2006/relationships/hyperlink" Target="https://algoudlaffemas.sharepoint.com/sites/contrleadistance/Documents%20partages/General/Compte%20rendu.docx" TargetMode="External"/><Relationship Id="rId81" Type="http://schemas.openxmlformats.org/officeDocument/2006/relationships/hyperlink" Target="https://algoudlaffemas.sharepoint.com/sites/contrleadistance/Documents%20partages/General/Compte%20rendu.docx" TargetMode="External"/><Relationship Id="rId86" Type="http://schemas.openxmlformats.org/officeDocument/2006/relationships/header" Target="header2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hyperlink" Target="https://algoudlaffemas.sharepoint.com/sites/contrleadistance/Documents%20partages/General/Compte%20rendu.docx" TargetMode="External"/><Relationship Id="rId7" Type="http://schemas.openxmlformats.org/officeDocument/2006/relationships/settings" Target="settings.xml"/><Relationship Id="rId71" Type="http://schemas.openxmlformats.org/officeDocument/2006/relationships/image" Target="media/image61.png"/><Relationship Id="rId92" Type="http://schemas.microsoft.com/office/2011/relationships/people" Target="people.xml"/><Relationship Id="rId2" Type="http://schemas.openxmlformats.org/officeDocument/2006/relationships/customXml" Target="../customXml/item2.xml"/><Relationship Id="rId29" Type="http://schemas.openxmlformats.org/officeDocument/2006/relationships/image" Target="media/image19.png"/><Relationship Id="rId24" Type="http://schemas.openxmlformats.org/officeDocument/2006/relationships/image" Target="media/image14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image" Target="media/image56.png"/><Relationship Id="rId87" Type="http://schemas.openxmlformats.org/officeDocument/2006/relationships/footer" Target="footer1.xml"/><Relationship Id="rId61" Type="http://schemas.openxmlformats.org/officeDocument/2006/relationships/image" Target="media/image51.png"/><Relationship Id="rId82" Type="http://schemas.openxmlformats.org/officeDocument/2006/relationships/hyperlink" Target="https://algoudlaffemas.sharepoint.com/sites/contrleadistance/Documents%20partages/General/Compte%20rendu.docx" TargetMode="External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56" Type="http://schemas.openxmlformats.org/officeDocument/2006/relationships/image" Target="media/image46.png"/><Relationship Id="rId77" Type="http://schemas.openxmlformats.org/officeDocument/2006/relationships/hyperlink" Target="https://algoudlaffemas.sharepoint.com/sites/contrleadistance/Documents%20partages/General/Compte%20rendu.doc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xCatchAll xmlns="b317f09f-a376-4821-9659-58898260edba" xsi:nil="true"/>
    <lcf76f155ced4ddcb4097134ff3c332f xmlns="3e475cdc-0db3-4d86-9a9b-f20c99b5e0f3">
      <Terms xmlns="http://schemas.microsoft.com/office/infopath/2007/PartnerControls"/>
    </lcf76f155ced4ddcb4097134ff3c332f>
  </documentManagement>
</p:properties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260C3591754B1846ABB698BEAA2532BA" ma:contentTypeVersion="8" ma:contentTypeDescription="Crée un document." ma:contentTypeScope="" ma:versionID="211a070c6b9fb61940fd3dd3076f0805">
  <xsd:schema xmlns:xsd="http://www.w3.org/2001/XMLSchema" xmlns:xs="http://www.w3.org/2001/XMLSchema" xmlns:p="http://schemas.microsoft.com/office/2006/metadata/properties" xmlns:ns2="3e475cdc-0db3-4d86-9a9b-f20c99b5e0f3" xmlns:ns3="b317f09f-a376-4821-9659-58898260edba" targetNamespace="http://schemas.microsoft.com/office/2006/metadata/properties" ma:root="true" ma:fieldsID="c920723b707960391a4e01e19ecafa53" ns2:_="" ns3:_="">
    <xsd:import namespace="3e475cdc-0db3-4d86-9a9b-f20c99b5e0f3"/>
    <xsd:import namespace="b317f09f-a376-4821-9659-58898260edba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lcf76f155ced4ddcb4097134ff3c332f" minOccurs="0"/>
                <xsd:element ref="ns3:TaxCatchAll" minOccurs="0"/>
                <xsd:element ref="ns2:MediaServiceOCR" minOccurs="0"/>
                <xsd:element ref="ns2:MediaServiceGenerationTime" minOccurs="0"/>
                <xsd:element ref="ns2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e475cdc-0db3-4d86-9a9b-f20c99b5e0f3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lcf76f155ced4ddcb4097134ff3c332f" ma:index="11" nillable="true" ma:taxonomy="true" ma:internalName="lcf76f155ced4ddcb4097134ff3c332f" ma:taxonomyFieldName="MediaServiceImageTags" ma:displayName="Balises d’images" ma:readOnly="false" ma:fieldId="{5cf76f15-5ced-4ddc-b409-7134ff3c332f}" ma:taxonomyMulti="true" ma:sspId="156b6054-1bfa-4adc-9eb6-f5010b921954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CR" ma:index="13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4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5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b317f09f-a376-4821-9659-58898260edba" elementFormDefault="qualified">
    <xsd:import namespace="http://schemas.microsoft.com/office/2006/documentManagement/types"/>
    <xsd:import namespace="http://schemas.microsoft.com/office/infopath/2007/PartnerControls"/>
    <xsd:element name="TaxCatchAll" ma:index="12" nillable="true" ma:displayName="Taxonomy Catch All Column" ma:hidden="true" ma:list="{bda89760-d6a7-407a-94df-44a591996a16}" ma:internalName="TaxCatchAll" ma:showField="CatchAllData" ma:web="b317f09f-a376-4821-9659-58898260edba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ype de contenu"/>
        <xsd:element ref="dc:title" minOccurs="0" maxOccurs="1" ma:index="4" ma:displayName="Titr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B7EA2E03-A604-4154-8B94-B38D9ACB3302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2B53E0CE-CC16-4EF2-B6E0-640E9ECC6DB6}">
  <ds:schemaRefs>
    <ds:schemaRef ds:uri="http://schemas.microsoft.com/office/2006/metadata/properties"/>
    <ds:schemaRef ds:uri="http://schemas.microsoft.com/office/infopath/2007/PartnerControls"/>
    <ds:schemaRef ds:uri="b317f09f-a376-4821-9659-58898260edba"/>
    <ds:schemaRef ds:uri="3e475cdc-0db3-4d86-9a9b-f20c99b5e0f3"/>
  </ds:schemaRefs>
</ds:datastoreItem>
</file>

<file path=customXml/itemProps3.xml><?xml version="1.0" encoding="utf-8"?>
<ds:datastoreItem xmlns:ds="http://schemas.openxmlformats.org/officeDocument/2006/customXml" ds:itemID="{A7B62A11-E05C-4F1D-8286-A1A2BB4CEBAF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5A1B9AC7-0FDA-49AE-B31E-3780B5A3CCE2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3e475cdc-0db3-4d86-9a9b-f20c99b5e0f3"/>
    <ds:schemaRef ds:uri="b317f09f-a376-4821-9659-58898260edba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</TotalTime>
  <Pages>31</Pages>
  <Words>4359</Words>
  <Characters>23980</Characters>
  <Application>Microsoft Office Word</Application>
  <DocSecurity>0</DocSecurity>
  <Lines>199</Lines>
  <Paragraphs>56</Paragraphs>
  <ScaleCrop>false</ScaleCrop>
  <HeadingPairs>
    <vt:vector size="4" baseType="variant">
      <vt:variant>
        <vt:lpstr>Titre</vt:lpstr>
      </vt:variant>
      <vt:variant>
        <vt:i4>1</vt:i4>
      </vt:variant>
      <vt:variant>
        <vt:lpstr>Titres</vt:lpstr>
      </vt:variant>
      <vt:variant>
        <vt:i4>24</vt:i4>
      </vt:variant>
    </vt:vector>
  </HeadingPairs>
  <TitlesOfParts>
    <vt:vector size="25" baseType="lpstr">
      <vt:lpstr/>
      <vt:lpstr>Introduction</vt:lpstr>
      <vt:lpstr>Point de restauration</vt:lpstr>
      <vt:lpstr>Assistance rapide</vt:lpstr>
      <vt:lpstr>TeamViewer</vt:lpstr>
      <vt:lpstr>    Test de l’imprimante </vt:lpstr>
      <vt:lpstr>    Création de raccourcis Packet Tracer </vt:lpstr>
      <vt:lpstr>//</vt:lpstr>
      <vt:lpstr>    Transfert documentation packet tracer</vt:lpstr>
      <vt:lpstr>    Les caractéristiques</vt:lpstr>
      <vt:lpstr>Anydesk</vt:lpstr>
      <vt:lpstr>RealVNC </vt:lpstr>
      <vt:lpstr>    Caractéristiques</vt:lpstr>
      <vt:lpstr>UltraVNC</vt:lpstr>
      <vt:lpstr>    </vt:lpstr>
      <vt:lpstr>    Caractéristique</vt:lpstr>
      <vt:lpstr>Chrome Remote Desktop</vt:lpstr>
      <vt:lpstr>TeamViewer Mobile version ?</vt:lpstr>
      <vt:lpstr>Anydesk Mobile version ?</vt:lpstr>
      <vt:lpstr>RealVNC Mobile</vt:lpstr>
      <vt:lpstr>Chrome Remote Desktop Mobile</vt:lpstr>
      <vt:lpstr>UltraVNC Mobile</vt:lpstr>
      <vt:lpstr>Conclusion</vt:lpstr>
      <vt:lpstr>Conclusion</vt:lpstr>
      <vt:lpstr>Table des illustrations</vt:lpstr>
    </vt:vector>
  </TitlesOfParts>
  <Company/>
  <LinksUpToDate>false</LinksUpToDate>
  <CharactersWithSpaces>28283</CharactersWithSpaces>
  <SharedDoc>false</SharedDoc>
  <HLinks>
    <vt:vector size="486" baseType="variant">
      <vt:variant>
        <vt:i4>1048634</vt:i4>
      </vt:variant>
      <vt:variant>
        <vt:i4>638</vt:i4>
      </vt:variant>
      <vt:variant>
        <vt:i4>0</vt:i4>
      </vt:variant>
      <vt:variant>
        <vt:i4>5</vt:i4>
      </vt:variant>
      <vt:variant>
        <vt:lpwstr/>
      </vt:variant>
      <vt:variant>
        <vt:lpwstr>_Toc129645661</vt:lpwstr>
      </vt:variant>
      <vt:variant>
        <vt:i4>1048634</vt:i4>
      </vt:variant>
      <vt:variant>
        <vt:i4>632</vt:i4>
      </vt:variant>
      <vt:variant>
        <vt:i4>0</vt:i4>
      </vt:variant>
      <vt:variant>
        <vt:i4>5</vt:i4>
      </vt:variant>
      <vt:variant>
        <vt:lpwstr/>
      </vt:variant>
      <vt:variant>
        <vt:lpwstr>_Toc129645660</vt:lpwstr>
      </vt:variant>
      <vt:variant>
        <vt:i4>1245242</vt:i4>
      </vt:variant>
      <vt:variant>
        <vt:i4>626</vt:i4>
      </vt:variant>
      <vt:variant>
        <vt:i4>0</vt:i4>
      </vt:variant>
      <vt:variant>
        <vt:i4>5</vt:i4>
      </vt:variant>
      <vt:variant>
        <vt:lpwstr/>
      </vt:variant>
      <vt:variant>
        <vt:lpwstr>_Toc129645659</vt:lpwstr>
      </vt:variant>
      <vt:variant>
        <vt:i4>1245242</vt:i4>
      </vt:variant>
      <vt:variant>
        <vt:i4>620</vt:i4>
      </vt:variant>
      <vt:variant>
        <vt:i4>0</vt:i4>
      </vt:variant>
      <vt:variant>
        <vt:i4>5</vt:i4>
      </vt:variant>
      <vt:variant>
        <vt:lpwstr/>
      </vt:variant>
      <vt:variant>
        <vt:lpwstr>_Toc129645658</vt:lpwstr>
      </vt:variant>
      <vt:variant>
        <vt:i4>1245242</vt:i4>
      </vt:variant>
      <vt:variant>
        <vt:i4>614</vt:i4>
      </vt:variant>
      <vt:variant>
        <vt:i4>0</vt:i4>
      </vt:variant>
      <vt:variant>
        <vt:i4>5</vt:i4>
      </vt:variant>
      <vt:variant>
        <vt:lpwstr/>
      </vt:variant>
      <vt:variant>
        <vt:lpwstr>_Toc129645657</vt:lpwstr>
      </vt:variant>
      <vt:variant>
        <vt:i4>1245242</vt:i4>
      </vt:variant>
      <vt:variant>
        <vt:i4>608</vt:i4>
      </vt:variant>
      <vt:variant>
        <vt:i4>0</vt:i4>
      </vt:variant>
      <vt:variant>
        <vt:i4>5</vt:i4>
      </vt:variant>
      <vt:variant>
        <vt:lpwstr/>
      </vt:variant>
      <vt:variant>
        <vt:lpwstr>_Toc129645656</vt:lpwstr>
      </vt:variant>
      <vt:variant>
        <vt:i4>1245242</vt:i4>
      </vt:variant>
      <vt:variant>
        <vt:i4>602</vt:i4>
      </vt:variant>
      <vt:variant>
        <vt:i4>0</vt:i4>
      </vt:variant>
      <vt:variant>
        <vt:i4>5</vt:i4>
      </vt:variant>
      <vt:variant>
        <vt:lpwstr/>
      </vt:variant>
      <vt:variant>
        <vt:lpwstr>_Toc129645655</vt:lpwstr>
      </vt:variant>
      <vt:variant>
        <vt:i4>1245242</vt:i4>
      </vt:variant>
      <vt:variant>
        <vt:i4>596</vt:i4>
      </vt:variant>
      <vt:variant>
        <vt:i4>0</vt:i4>
      </vt:variant>
      <vt:variant>
        <vt:i4>5</vt:i4>
      </vt:variant>
      <vt:variant>
        <vt:lpwstr/>
      </vt:variant>
      <vt:variant>
        <vt:lpwstr>_Toc129645654</vt:lpwstr>
      </vt:variant>
      <vt:variant>
        <vt:i4>1245242</vt:i4>
      </vt:variant>
      <vt:variant>
        <vt:i4>590</vt:i4>
      </vt:variant>
      <vt:variant>
        <vt:i4>0</vt:i4>
      </vt:variant>
      <vt:variant>
        <vt:i4>5</vt:i4>
      </vt:variant>
      <vt:variant>
        <vt:lpwstr/>
      </vt:variant>
      <vt:variant>
        <vt:lpwstr>_Toc129645653</vt:lpwstr>
      </vt:variant>
      <vt:variant>
        <vt:i4>1245242</vt:i4>
      </vt:variant>
      <vt:variant>
        <vt:i4>584</vt:i4>
      </vt:variant>
      <vt:variant>
        <vt:i4>0</vt:i4>
      </vt:variant>
      <vt:variant>
        <vt:i4>5</vt:i4>
      </vt:variant>
      <vt:variant>
        <vt:lpwstr/>
      </vt:variant>
      <vt:variant>
        <vt:lpwstr>_Toc129645652</vt:lpwstr>
      </vt:variant>
      <vt:variant>
        <vt:i4>1245242</vt:i4>
      </vt:variant>
      <vt:variant>
        <vt:i4>578</vt:i4>
      </vt:variant>
      <vt:variant>
        <vt:i4>0</vt:i4>
      </vt:variant>
      <vt:variant>
        <vt:i4>5</vt:i4>
      </vt:variant>
      <vt:variant>
        <vt:lpwstr/>
      </vt:variant>
      <vt:variant>
        <vt:lpwstr>_Toc129645651</vt:lpwstr>
      </vt:variant>
      <vt:variant>
        <vt:i4>1245242</vt:i4>
      </vt:variant>
      <vt:variant>
        <vt:i4>572</vt:i4>
      </vt:variant>
      <vt:variant>
        <vt:i4>0</vt:i4>
      </vt:variant>
      <vt:variant>
        <vt:i4>5</vt:i4>
      </vt:variant>
      <vt:variant>
        <vt:lpwstr/>
      </vt:variant>
      <vt:variant>
        <vt:lpwstr>_Toc129645650</vt:lpwstr>
      </vt:variant>
      <vt:variant>
        <vt:i4>1179706</vt:i4>
      </vt:variant>
      <vt:variant>
        <vt:i4>566</vt:i4>
      </vt:variant>
      <vt:variant>
        <vt:i4>0</vt:i4>
      </vt:variant>
      <vt:variant>
        <vt:i4>5</vt:i4>
      </vt:variant>
      <vt:variant>
        <vt:lpwstr/>
      </vt:variant>
      <vt:variant>
        <vt:lpwstr>_Toc129645649</vt:lpwstr>
      </vt:variant>
      <vt:variant>
        <vt:i4>1179706</vt:i4>
      </vt:variant>
      <vt:variant>
        <vt:i4>560</vt:i4>
      </vt:variant>
      <vt:variant>
        <vt:i4>0</vt:i4>
      </vt:variant>
      <vt:variant>
        <vt:i4>5</vt:i4>
      </vt:variant>
      <vt:variant>
        <vt:lpwstr/>
      </vt:variant>
      <vt:variant>
        <vt:lpwstr>_Toc129645648</vt:lpwstr>
      </vt:variant>
      <vt:variant>
        <vt:i4>1179706</vt:i4>
      </vt:variant>
      <vt:variant>
        <vt:i4>554</vt:i4>
      </vt:variant>
      <vt:variant>
        <vt:i4>0</vt:i4>
      </vt:variant>
      <vt:variant>
        <vt:i4>5</vt:i4>
      </vt:variant>
      <vt:variant>
        <vt:lpwstr/>
      </vt:variant>
      <vt:variant>
        <vt:lpwstr>_Toc129645647</vt:lpwstr>
      </vt:variant>
      <vt:variant>
        <vt:i4>1179706</vt:i4>
      </vt:variant>
      <vt:variant>
        <vt:i4>548</vt:i4>
      </vt:variant>
      <vt:variant>
        <vt:i4>0</vt:i4>
      </vt:variant>
      <vt:variant>
        <vt:i4>5</vt:i4>
      </vt:variant>
      <vt:variant>
        <vt:lpwstr/>
      </vt:variant>
      <vt:variant>
        <vt:lpwstr>_Toc129645646</vt:lpwstr>
      </vt:variant>
      <vt:variant>
        <vt:i4>1179706</vt:i4>
      </vt:variant>
      <vt:variant>
        <vt:i4>542</vt:i4>
      </vt:variant>
      <vt:variant>
        <vt:i4>0</vt:i4>
      </vt:variant>
      <vt:variant>
        <vt:i4>5</vt:i4>
      </vt:variant>
      <vt:variant>
        <vt:lpwstr/>
      </vt:variant>
      <vt:variant>
        <vt:lpwstr>_Toc129645645</vt:lpwstr>
      </vt:variant>
      <vt:variant>
        <vt:i4>1179706</vt:i4>
      </vt:variant>
      <vt:variant>
        <vt:i4>536</vt:i4>
      </vt:variant>
      <vt:variant>
        <vt:i4>0</vt:i4>
      </vt:variant>
      <vt:variant>
        <vt:i4>5</vt:i4>
      </vt:variant>
      <vt:variant>
        <vt:lpwstr/>
      </vt:variant>
      <vt:variant>
        <vt:lpwstr>_Toc129645644</vt:lpwstr>
      </vt:variant>
      <vt:variant>
        <vt:i4>1179706</vt:i4>
      </vt:variant>
      <vt:variant>
        <vt:i4>530</vt:i4>
      </vt:variant>
      <vt:variant>
        <vt:i4>0</vt:i4>
      </vt:variant>
      <vt:variant>
        <vt:i4>5</vt:i4>
      </vt:variant>
      <vt:variant>
        <vt:lpwstr/>
      </vt:variant>
      <vt:variant>
        <vt:lpwstr>_Toc129645643</vt:lpwstr>
      </vt:variant>
      <vt:variant>
        <vt:i4>1179706</vt:i4>
      </vt:variant>
      <vt:variant>
        <vt:i4>524</vt:i4>
      </vt:variant>
      <vt:variant>
        <vt:i4>0</vt:i4>
      </vt:variant>
      <vt:variant>
        <vt:i4>5</vt:i4>
      </vt:variant>
      <vt:variant>
        <vt:lpwstr/>
      </vt:variant>
      <vt:variant>
        <vt:lpwstr>_Toc129645642</vt:lpwstr>
      </vt:variant>
      <vt:variant>
        <vt:i4>4325411</vt:i4>
      </vt:variant>
      <vt:variant>
        <vt:i4>518</vt:i4>
      </vt:variant>
      <vt:variant>
        <vt:i4>0</vt:i4>
      </vt:variant>
      <vt:variant>
        <vt:i4>5</vt:i4>
      </vt:variant>
      <vt:variant>
        <vt:lpwstr>https://algoudlaffemas.sharepoint.com/sites/contrleadistance/Documents partages/General/Compte rendu.docx</vt:lpwstr>
      </vt:variant>
      <vt:variant>
        <vt:lpwstr>_Toc129645641</vt:lpwstr>
      </vt:variant>
      <vt:variant>
        <vt:i4>1179706</vt:i4>
      </vt:variant>
      <vt:variant>
        <vt:i4>512</vt:i4>
      </vt:variant>
      <vt:variant>
        <vt:i4>0</vt:i4>
      </vt:variant>
      <vt:variant>
        <vt:i4>5</vt:i4>
      </vt:variant>
      <vt:variant>
        <vt:lpwstr/>
      </vt:variant>
      <vt:variant>
        <vt:lpwstr>_Toc129645640</vt:lpwstr>
      </vt:variant>
      <vt:variant>
        <vt:i4>1376314</vt:i4>
      </vt:variant>
      <vt:variant>
        <vt:i4>506</vt:i4>
      </vt:variant>
      <vt:variant>
        <vt:i4>0</vt:i4>
      </vt:variant>
      <vt:variant>
        <vt:i4>5</vt:i4>
      </vt:variant>
      <vt:variant>
        <vt:lpwstr/>
      </vt:variant>
      <vt:variant>
        <vt:lpwstr>_Toc129645639</vt:lpwstr>
      </vt:variant>
      <vt:variant>
        <vt:i4>1376314</vt:i4>
      </vt:variant>
      <vt:variant>
        <vt:i4>500</vt:i4>
      </vt:variant>
      <vt:variant>
        <vt:i4>0</vt:i4>
      </vt:variant>
      <vt:variant>
        <vt:i4>5</vt:i4>
      </vt:variant>
      <vt:variant>
        <vt:lpwstr/>
      </vt:variant>
      <vt:variant>
        <vt:lpwstr>_Toc129645638</vt:lpwstr>
      </vt:variant>
      <vt:variant>
        <vt:i4>1376314</vt:i4>
      </vt:variant>
      <vt:variant>
        <vt:i4>494</vt:i4>
      </vt:variant>
      <vt:variant>
        <vt:i4>0</vt:i4>
      </vt:variant>
      <vt:variant>
        <vt:i4>5</vt:i4>
      </vt:variant>
      <vt:variant>
        <vt:lpwstr/>
      </vt:variant>
      <vt:variant>
        <vt:lpwstr>_Toc129645637</vt:lpwstr>
      </vt:variant>
      <vt:variant>
        <vt:i4>4522019</vt:i4>
      </vt:variant>
      <vt:variant>
        <vt:i4>488</vt:i4>
      </vt:variant>
      <vt:variant>
        <vt:i4>0</vt:i4>
      </vt:variant>
      <vt:variant>
        <vt:i4>5</vt:i4>
      </vt:variant>
      <vt:variant>
        <vt:lpwstr>https://algoudlaffemas.sharepoint.com/sites/contrleadistance/Documents partages/General/Compte rendu.docx</vt:lpwstr>
      </vt:variant>
      <vt:variant>
        <vt:lpwstr>_Toc129645636</vt:lpwstr>
      </vt:variant>
      <vt:variant>
        <vt:i4>4522019</vt:i4>
      </vt:variant>
      <vt:variant>
        <vt:i4>482</vt:i4>
      </vt:variant>
      <vt:variant>
        <vt:i4>0</vt:i4>
      </vt:variant>
      <vt:variant>
        <vt:i4>5</vt:i4>
      </vt:variant>
      <vt:variant>
        <vt:lpwstr>https://algoudlaffemas.sharepoint.com/sites/contrleadistance/Documents partages/General/Compte rendu.docx</vt:lpwstr>
      </vt:variant>
      <vt:variant>
        <vt:lpwstr>_Toc129645635</vt:lpwstr>
      </vt:variant>
      <vt:variant>
        <vt:i4>1376314</vt:i4>
      </vt:variant>
      <vt:variant>
        <vt:i4>476</vt:i4>
      </vt:variant>
      <vt:variant>
        <vt:i4>0</vt:i4>
      </vt:variant>
      <vt:variant>
        <vt:i4>5</vt:i4>
      </vt:variant>
      <vt:variant>
        <vt:lpwstr/>
      </vt:variant>
      <vt:variant>
        <vt:lpwstr>_Toc129645634</vt:lpwstr>
      </vt:variant>
      <vt:variant>
        <vt:i4>1376314</vt:i4>
      </vt:variant>
      <vt:variant>
        <vt:i4>470</vt:i4>
      </vt:variant>
      <vt:variant>
        <vt:i4>0</vt:i4>
      </vt:variant>
      <vt:variant>
        <vt:i4>5</vt:i4>
      </vt:variant>
      <vt:variant>
        <vt:lpwstr/>
      </vt:variant>
      <vt:variant>
        <vt:lpwstr>_Toc129645633</vt:lpwstr>
      </vt:variant>
      <vt:variant>
        <vt:i4>1376314</vt:i4>
      </vt:variant>
      <vt:variant>
        <vt:i4>464</vt:i4>
      </vt:variant>
      <vt:variant>
        <vt:i4>0</vt:i4>
      </vt:variant>
      <vt:variant>
        <vt:i4>5</vt:i4>
      </vt:variant>
      <vt:variant>
        <vt:lpwstr/>
      </vt:variant>
      <vt:variant>
        <vt:lpwstr>_Toc129645632</vt:lpwstr>
      </vt:variant>
      <vt:variant>
        <vt:i4>1376314</vt:i4>
      </vt:variant>
      <vt:variant>
        <vt:i4>458</vt:i4>
      </vt:variant>
      <vt:variant>
        <vt:i4>0</vt:i4>
      </vt:variant>
      <vt:variant>
        <vt:i4>5</vt:i4>
      </vt:variant>
      <vt:variant>
        <vt:lpwstr/>
      </vt:variant>
      <vt:variant>
        <vt:lpwstr>_Toc129645631</vt:lpwstr>
      </vt:variant>
      <vt:variant>
        <vt:i4>4522019</vt:i4>
      </vt:variant>
      <vt:variant>
        <vt:i4>452</vt:i4>
      </vt:variant>
      <vt:variant>
        <vt:i4>0</vt:i4>
      </vt:variant>
      <vt:variant>
        <vt:i4>5</vt:i4>
      </vt:variant>
      <vt:variant>
        <vt:lpwstr>https://algoudlaffemas.sharepoint.com/sites/contrleadistance/Documents partages/General/Compte rendu.docx</vt:lpwstr>
      </vt:variant>
      <vt:variant>
        <vt:lpwstr>_Toc129645630</vt:lpwstr>
      </vt:variant>
      <vt:variant>
        <vt:i4>1310778</vt:i4>
      </vt:variant>
      <vt:variant>
        <vt:i4>446</vt:i4>
      </vt:variant>
      <vt:variant>
        <vt:i4>0</vt:i4>
      </vt:variant>
      <vt:variant>
        <vt:i4>5</vt:i4>
      </vt:variant>
      <vt:variant>
        <vt:lpwstr/>
      </vt:variant>
      <vt:variant>
        <vt:lpwstr>_Toc129645629</vt:lpwstr>
      </vt:variant>
      <vt:variant>
        <vt:i4>4456483</vt:i4>
      </vt:variant>
      <vt:variant>
        <vt:i4>440</vt:i4>
      </vt:variant>
      <vt:variant>
        <vt:i4>0</vt:i4>
      </vt:variant>
      <vt:variant>
        <vt:i4>5</vt:i4>
      </vt:variant>
      <vt:variant>
        <vt:lpwstr>https://algoudlaffemas.sharepoint.com/sites/contrleadistance/Documents partages/General/Compte rendu.docx</vt:lpwstr>
      </vt:variant>
      <vt:variant>
        <vt:lpwstr>_Toc129645628</vt:lpwstr>
      </vt:variant>
      <vt:variant>
        <vt:i4>4456483</vt:i4>
      </vt:variant>
      <vt:variant>
        <vt:i4>434</vt:i4>
      </vt:variant>
      <vt:variant>
        <vt:i4>0</vt:i4>
      </vt:variant>
      <vt:variant>
        <vt:i4>5</vt:i4>
      </vt:variant>
      <vt:variant>
        <vt:lpwstr>https://algoudlaffemas.sharepoint.com/sites/contrleadistance/Documents partages/General/Compte rendu.docx</vt:lpwstr>
      </vt:variant>
      <vt:variant>
        <vt:lpwstr>_Toc129645627</vt:lpwstr>
      </vt:variant>
      <vt:variant>
        <vt:i4>1310778</vt:i4>
      </vt:variant>
      <vt:variant>
        <vt:i4>428</vt:i4>
      </vt:variant>
      <vt:variant>
        <vt:i4>0</vt:i4>
      </vt:variant>
      <vt:variant>
        <vt:i4>5</vt:i4>
      </vt:variant>
      <vt:variant>
        <vt:lpwstr/>
      </vt:variant>
      <vt:variant>
        <vt:lpwstr>_Toc129645626</vt:lpwstr>
      </vt:variant>
      <vt:variant>
        <vt:i4>1310778</vt:i4>
      </vt:variant>
      <vt:variant>
        <vt:i4>422</vt:i4>
      </vt:variant>
      <vt:variant>
        <vt:i4>0</vt:i4>
      </vt:variant>
      <vt:variant>
        <vt:i4>5</vt:i4>
      </vt:variant>
      <vt:variant>
        <vt:lpwstr/>
      </vt:variant>
      <vt:variant>
        <vt:lpwstr>_Toc129645625</vt:lpwstr>
      </vt:variant>
      <vt:variant>
        <vt:i4>1310778</vt:i4>
      </vt:variant>
      <vt:variant>
        <vt:i4>416</vt:i4>
      </vt:variant>
      <vt:variant>
        <vt:i4>0</vt:i4>
      </vt:variant>
      <vt:variant>
        <vt:i4>5</vt:i4>
      </vt:variant>
      <vt:variant>
        <vt:lpwstr/>
      </vt:variant>
      <vt:variant>
        <vt:lpwstr>_Toc129645624</vt:lpwstr>
      </vt:variant>
      <vt:variant>
        <vt:i4>1310778</vt:i4>
      </vt:variant>
      <vt:variant>
        <vt:i4>410</vt:i4>
      </vt:variant>
      <vt:variant>
        <vt:i4>0</vt:i4>
      </vt:variant>
      <vt:variant>
        <vt:i4>5</vt:i4>
      </vt:variant>
      <vt:variant>
        <vt:lpwstr/>
      </vt:variant>
      <vt:variant>
        <vt:lpwstr>_Toc129645623</vt:lpwstr>
      </vt:variant>
      <vt:variant>
        <vt:i4>1310778</vt:i4>
      </vt:variant>
      <vt:variant>
        <vt:i4>404</vt:i4>
      </vt:variant>
      <vt:variant>
        <vt:i4>0</vt:i4>
      </vt:variant>
      <vt:variant>
        <vt:i4>5</vt:i4>
      </vt:variant>
      <vt:variant>
        <vt:lpwstr/>
      </vt:variant>
      <vt:variant>
        <vt:lpwstr>_Toc129645622</vt:lpwstr>
      </vt:variant>
      <vt:variant>
        <vt:i4>1310778</vt:i4>
      </vt:variant>
      <vt:variant>
        <vt:i4>398</vt:i4>
      </vt:variant>
      <vt:variant>
        <vt:i4>0</vt:i4>
      </vt:variant>
      <vt:variant>
        <vt:i4>5</vt:i4>
      </vt:variant>
      <vt:variant>
        <vt:lpwstr/>
      </vt:variant>
      <vt:variant>
        <vt:lpwstr>_Toc129645621</vt:lpwstr>
      </vt:variant>
      <vt:variant>
        <vt:i4>1310778</vt:i4>
      </vt:variant>
      <vt:variant>
        <vt:i4>392</vt:i4>
      </vt:variant>
      <vt:variant>
        <vt:i4>0</vt:i4>
      </vt:variant>
      <vt:variant>
        <vt:i4>5</vt:i4>
      </vt:variant>
      <vt:variant>
        <vt:lpwstr/>
      </vt:variant>
      <vt:variant>
        <vt:lpwstr>_Toc129645620</vt:lpwstr>
      </vt:variant>
      <vt:variant>
        <vt:i4>1507386</vt:i4>
      </vt:variant>
      <vt:variant>
        <vt:i4>386</vt:i4>
      </vt:variant>
      <vt:variant>
        <vt:i4>0</vt:i4>
      </vt:variant>
      <vt:variant>
        <vt:i4>5</vt:i4>
      </vt:variant>
      <vt:variant>
        <vt:lpwstr/>
      </vt:variant>
      <vt:variant>
        <vt:lpwstr>_Toc129645619</vt:lpwstr>
      </vt:variant>
      <vt:variant>
        <vt:i4>1507386</vt:i4>
      </vt:variant>
      <vt:variant>
        <vt:i4>380</vt:i4>
      </vt:variant>
      <vt:variant>
        <vt:i4>0</vt:i4>
      </vt:variant>
      <vt:variant>
        <vt:i4>5</vt:i4>
      </vt:variant>
      <vt:variant>
        <vt:lpwstr/>
      </vt:variant>
      <vt:variant>
        <vt:lpwstr>_Toc129645618</vt:lpwstr>
      </vt:variant>
      <vt:variant>
        <vt:i4>4653091</vt:i4>
      </vt:variant>
      <vt:variant>
        <vt:i4>374</vt:i4>
      </vt:variant>
      <vt:variant>
        <vt:i4>0</vt:i4>
      </vt:variant>
      <vt:variant>
        <vt:i4>5</vt:i4>
      </vt:variant>
      <vt:variant>
        <vt:lpwstr>https://algoudlaffemas.sharepoint.com/sites/contrleadistance/Documents partages/General/Compte rendu.docx</vt:lpwstr>
      </vt:variant>
      <vt:variant>
        <vt:lpwstr>_Toc129645617</vt:lpwstr>
      </vt:variant>
      <vt:variant>
        <vt:i4>1507386</vt:i4>
      </vt:variant>
      <vt:variant>
        <vt:i4>368</vt:i4>
      </vt:variant>
      <vt:variant>
        <vt:i4>0</vt:i4>
      </vt:variant>
      <vt:variant>
        <vt:i4>5</vt:i4>
      </vt:variant>
      <vt:variant>
        <vt:lpwstr/>
      </vt:variant>
      <vt:variant>
        <vt:lpwstr>_Toc129645616</vt:lpwstr>
      </vt:variant>
      <vt:variant>
        <vt:i4>1507386</vt:i4>
      </vt:variant>
      <vt:variant>
        <vt:i4>362</vt:i4>
      </vt:variant>
      <vt:variant>
        <vt:i4>0</vt:i4>
      </vt:variant>
      <vt:variant>
        <vt:i4>5</vt:i4>
      </vt:variant>
      <vt:variant>
        <vt:lpwstr/>
      </vt:variant>
      <vt:variant>
        <vt:lpwstr>_Toc129645615</vt:lpwstr>
      </vt:variant>
      <vt:variant>
        <vt:i4>1507386</vt:i4>
      </vt:variant>
      <vt:variant>
        <vt:i4>356</vt:i4>
      </vt:variant>
      <vt:variant>
        <vt:i4>0</vt:i4>
      </vt:variant>
      <vt:variant>
        <vt:i4>5</vt:i4>
      </vt:variant>
      <vt:variant>
        <vt:lpwstr/>
      </vt:variant>
      <vt:variant>
        <vt:lpwstr>_Toc129645614</vt:lpwstr>
      </vt:variant>
      <vt:variant>
        <vt:i4>4653091</vt:i4>
      </vt:variant>
      <vt:variant>
        <vt:i4>350</vt:i4>
      </vt:variant>
      <vt:variant>
        <vt:i4>0</vt:i4>
      </vt:variant>
      <vt:variant>
        <vt:i4>5</vt:i4>
      </vt:variant>
      <vt:variant>
        <vt:lpwstr>https://algoudlaffemas.sharepoint.com/sites/contrleadistance/Documents partages/General/Compte rendu.docx</vt:lpwstr>
      </vt:variant>
      <vt:variant>
        <vt:lpwstr>_Toc129645613</vt:lpwstr>
      </vt:variant>
      <vt:variant>
        <vt:i4>4653091</vt:i4>
      </vt:variant>
      <vt:variant>
        <vt:i4>344</vt:i4>
      </vt:variant>
      <vt:variant>
        <vt:i4>0</vt:i4>
      </vt:variant>
      <vt:variant>
        <vt:i4>5</vt:i4>
      </vt:variant>
      <vt:variant>
        <vt:lpwstr>https://algoudlaffemas.sharepoint.com/sites/contrleadistance/Documents partages/General/Compte rendu.docx</vt:lpwstr>
      </vt:variant>
      <vt:variant>
        <vt:lpwstr>_Toc129645612</vt:lpwstr>
      </vt:variant>
      <vt:variant>
        <vt:i4>1507386</vt:i4>
      </vt:variant>
      <vt:variant>
        <vt:i4>338</vt:i4>
      </vt:variant>
      <vt:variant>
        <vt:i4>0</vt:i4>
      </vt:variant>
      <vt:variant>
        <vt:i4>5</vt:i4>
      </vt:variant>
      <vt:variant>
        <vt:lpwstr/>
      </vt:variant>
      <vt:variant>
        <vt:lpwstr>_Toc129645611</vt:lpwstr>
      </vt:variant>
      <vt:variant>
        <vt:i4>1507386</vt:i4>
      </vt:variant>
      <vt:variant>
        <vt:i4>332</vt:i4>
      </vt:variant>
      <vt:variant>
        <vt:i4>0</vt:i4>
      </vt:variant>
      <vt:variant>
        <vt:i4>5</vt:i4>
      </vt:variant>
      <vt:variant>
        <vt:lpwstr/>
      </vt:variant>
      <vt:variant>
        <vt:lpwstr>_Toc129645610</vt:lpwstr>
      </vt:variant>
      <vt:variant>
        <vt:i4>4587555</vt:i4>
      </vt:variant>
      <vt:variant>
        <vt:i4>326</vt:i4>
      </vt:variant>
      <vt:variant>
        <vt:i4>0</vt:i4>
      </vt:variant>
      <vt:variant>
        <vt:i4>5</vt:i4>
      </vt:variant>
      <vt:variant>
        <vt:lpwstr>https://algoudlaffemas.sharepoint.com/sites/contrleadistance/Documents partages/General/Compte rendu.docx</vt:lpwstr>
      </vt:variant>
      <vt:variant>
        <vt:lpwstr>_Toc129645609</vt:lpwstr>
      </vt:variant>
      <vt:variant>
        <vt:i4>1441850</vt:i4>
      </vt:variant>
      <vt:variant>
        <vt:i4>320</vt:i4>
      </vt:variant>
      <vt:variant>
        <vt:i4>0</vt:i4>
      </vt:variant>
      <vt:variant>
        <vt:i4>5</vt:i4>
      </vt:variant>
      <vt:variant>
        <vt:lpwstr/>
      </vt:variant>
      <vt:variant>
        <vt:lpwstr>_Toc129645608</vt:lpwstr>
      </vt:variant>
      <vt:variant>
        <vt:i4>1441850</vt:i4>
      </vt:variant>
      <vt:variant>
        <vt:i4>314</vt:i4>
      </vt:variant>
      <vt:variant>
        <vt:i4>0</vt:i4>
      </vt:variant>
      <vt:variant>
        <vt:i4>5</vt:i4>
      </vt:variant>
      <vt:variant>
        <vt:lpwstr/>
      </vt:variant>
      <vt:variant>
        <vt:lpwstr>_Toc129645607</vt:lpwstr>
      </vt:variant>
      <vt:variant>
        <vt:i4>1441850</vt:i4>
      </vt:variant>
      <vt:variant>
        <vt:i4>308</vt:i4>
      </vt:variant>
      <vt:variant>
        <vt:i4>0</vt:i4>
      </vt:variant>
      <vt:variant>
        <vt:i4>5</vt:i4>
      </vt:variant>
      <vt:variant>
        <vt:lpwstr/>
      </vt:variant>
      <vt:variant>
        <vt:lpwstr>_Toc129645606</vt:lpwstr>
      </vt:variant>
      <vt:variant>
        <vt:i4>1441850</vt:i4>
      </vt:variant>
      <vt:variant>
        <vt:i4>302</vt:i4>
      </vt:variant>
      <vt:variant>
        <vt:i4>0</vt:i4>
      </vt:variant>
      <vt:variant>
        <vt:i4>5</vt:i4>
      </vt:variant>
      <vt:variant>
        <vt:lpwstr/>
      </vt:variant>
      <vt:variant>
        <vt:lpwstr>_Toc129645605</vt:lpwstr>
      </vt:variant>
      <vt:variant>
        <vt:i4>1441850</vt:i4>
      </vt:variant>
      <vt:variant>
        <vt:i4>296</vt:i4>
      </vt:variant>
      <vt:variant>
        <vt:i4>0</vt:i4>
      </vt:variant>
      <vt:variant>
        <vt:i4>5</vt:i4>
      </vt:variant>
      <vt:variant>
        <vt:lpwstr/>
      </vt:variant>
      <vt:variant>
        <vt:lpwstr>_Toc129645604</vt:lpwstr>
      </vt:variant>
      <vt:variant>
        <vt:i4>1441850</vt:i4>
      </vt:variant>
      <vt:variant>
        <vt:i4>290</vt:i4>
      </vt:variant>
      <vt:variant>
        <vt:i4>0</vt:i4>
      </vt:variant>
      <vt:variant>
        <vt:i4>5</vt:i4>
      </vt:variant>
      <vt:variant>
        <vt:lpwstr/>
      </vt:variant>
      <vt:variant>
        <vt:lpwstr>_Toc129645603</vt:lpwstr>
      </vt:variant>
      <vt:variant>
        <vt:i4>1441850</vt:i4>
      </vt:variant>
      <vt:variant>
        <vt:i4>284</vt:i4>
      </vt:variant>
      <vt:variant>
        <vt:i4>0</vt:i4>
      </vt:variant>
      <vt:variant>
        <vt:i4>5</vt:i4>
      </vt:variant>
      <vt:variant>
        <vt:lpwstr/>
      </vt:variant>
      <vt:variant>
        <vt:lpwstr>_Toc129645602</vt:lpwstr>
      </vt:variant>
      <vt:variant>
        <vt:i4>1441850</vt:i4>
      </vt:variant>
      <vt:variant>
        <vt:i4>278</vt:i4>
      </vt:variant>
      <vt:variant>
        <vt:i4>0</vt:i4>
      </vt:variant>
      <vt:variant>
        <vt:i4>5</vt:i4>
      </vt:variant>
      <vt:variant>
        <vt:lpwstr/>
      </vt:variant>
      <vt:variant>
        <vt:lpwstr>_Toc129645601</vt:lpwstr>
      </vt:variant>
      <vt:variant>
        <vt:i4>4587555</vt:i4>
      </vt:variant>
      <vt:variant>
        <vt:i4>272</vt:i4>
      </vt:variant>
      <vt:variant>
        <vt:i4>0</vt:i4>
      </vt:variant>
      <vt:variant>
        <vt:i4>5</vt:i4>
      </vt:variant>
      <vt:variant>
        <vt:lpwstr>https://algoudlaffemas.sharepoint.com/sites/contrleadistance/Documents partages/General/Compte rendu.docx</vt:lpwstr>
      </vt:variant>
      <vt:variant>
        <vt:lpwstr>_Toc129645600</vt:lpwstr>
      </vt:variant>
      <vt:variant>
        <vt:i4>1310770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_Toc129636916</vt:lpwstr>
      </vt:variant>
      <vt:variant>
        <vt:i4>1310770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_Toc129636915</vt:lpwstr>
      </vt:variant>
      <vt:variant>
        <vt:i4>1310770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_Toc129636914</vt:lpwstr>
      </vt:variant>
      <vt:variant>
        <vt:i4>1310770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_Toc129636913</vt:lpwstr>
      </vt:variant>
      <vt:variant>
        <vt:i4>1310770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_Toc129636912</vt:lpwstr>
      </vt:variant>
      <vt:variant>
        <vt:i4>1310770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_Toc129636911</vt:lpwstr>
      </vt:variant>
      <vt:variant>
        <vt:i4>1310770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_Toc129636910</vt:lpwstr>
      </vt:variant>
      <vt:variant>
        <vt:i4>1376306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_Toc129636909</vt:lpwstr>
      </vt:variant>
      <vt:variant>
        <vt:i4>1376306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_Toc129636908</vt:lpwstr>
      </vt:variant>
      <vt:variant>
        <vt:i4>1376306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_Toc129636907</vt:lpwstr>
      </vt:variant>
      <vt:variant>
        <vt:i4>1376306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_Toc129636906</vt:lpwstr>
      </vt:variant>
      <vt:variant>
        <vt:i4>1376306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_Toc129636905</vt:lpwstr>
      </vt:variant>
      <vt:variant>
        <vt:i4>1376306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_Toc129636904</vt:lpwstr>
      </vt:variant>
      <vt:variant>
        <vt:i4>1376306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_Toc129636903</vt:lpwstr>
      </vt:variant>
      <vt:variant>
        <vt:i4>1376306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_Toc129636902</vt:lpwstr>
      </vt:variant>
      <vt:variant>
        <vt:i4>1376306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_Toc129636901</vt:lpwstr>
      </vt:variant>
      <vt:variant>
        <vt:i4>1376306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_Toc129636900</vt:lpwstr>
      </vt:variant>
      <vt:variant>
        <vt:i4>1835059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_Toc129636899</vt:lpwstr>
      </vt:variant>
      <vt:variant>
        <vt:i4>1835059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_Toc129636898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UTI008</dc:creator>
  <cp:keywords/>
  <dc:description/>
  <cp:lastModifiedBy>ALIZARD Alexandre</cp:lastModifiedBy>
  <cp:revision>4</cp:revision>
  <dcterms:created xsi:type="dcterms:W3CDTF">2023-03-18T16:32:00Z</dcterms:created>
  <dcterms:modified xsi:type="dcterms:W3CDTF">2023-03-20T09:29:00Z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0x010100260C3591754B1846ABB698BEAA2532BA</vt:lpwstr>
  </property>
  <property fmtid="{D5CDD505-2E9C-101B-9397-08002B2CF9AE}" pid="3" name="MediaServiceImageTags">
    <vt:lpwstr/>
  </property>
</Properties>
</file>